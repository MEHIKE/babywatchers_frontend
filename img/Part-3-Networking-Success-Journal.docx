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5E03FA" w14:textId="7B191A94" w:rsidR="002F5EF1" w:rsidRPr="00B60E3E" w:rsidRDefault="002661C4" w:rsidP="00FC67B9">
      <w:pPr>
        <w:rPr>
          <w:rFonts w:ascii="Tw Cen MT" w:hAnsi="Tw Cen MT"/>
        </w:rPr>
      </w:pPr>
      <w:r w:rsidRPr="00B60E3E">
        <w:rPr>
          <w:rFonts w:ascii="Tw Cen MT" w:hAnsi="Tw Cen MT"/>
          <w:noProof/>
        </w:rPr>
        <mc:AlternateContent>
          <mc:Choice Requires="wps">
            <w:drawing>
              <wp:anchor distT="0" distB="0" distL="114300" distR="114300" simplePos="0" relativeHeight="251656192" behindDoc="0" locked="0" layoutInCell="1" allowOverlap="1" wp14:anchorId="0AB8CE55" wp14:editId="6DFE6FE0">
                <wp:simplePos x="0" y="0"/>
                <wp:positionH relativeFrom="page">
                  <wp:posOffset>3532505</wp:posOffset>
                </wp:positionH>
                <wp:positionV relativeFrom="page">
                  <wp:posOffset>342900</wp:posOffset>
                </wp:positionV>
                <wp:extent cx="2875915" cy="4553585"/>
                <wp:effectExtent l="0" t="0" r="0" b="0"/>
                <wp:wrapNone/>
                <wp:docPr id="46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4553585"/>
                        </a:xfrm>
                        <a:prstGeom prst="rect">
                          <a:avLst/>
                        </a:prstGeom>
                        <a:solidFill>
                          <a:srgbClr val="355071"/>
                        </a:solidFill>
                        <a:ln w="15875" cap="flat" cmpd="sng" algn="ctr">
                          <a:noFill/>
                          <a:prstDash val="solid"/>
                        </a:ln>
                        <a:effectLst/>
                      </wps:spPr>
                      <wps:txbx>
                        <w:txbxContent>
                          <w:p w14:paraId="07DB730C" w14:textId="5DAF8256" w:rsidR="00043615" w:rsidRPr="004306AA" w:rsidRDefault="004306AA" w:rsidP="00341C15">
                            <w:pPr>
                              <w:numPr>
                                <w:ilvl w:val="0"/>
                                <w:numId w:val="8"/>
                              </w:numPr>
                              <w:spacing w:before="240"/>
                              <w:ind w:left="180"/>
                              <w:rPr>
                                <w:rFonts w:ascii="Tw Cen MT" w:hAnsi="Tw Cen MT"/>
                                <w:color w:val="FFFFFF" w:themeColor="background1"/>
                                <w:sz w:val="22"/>
                              </w:rPr>
                            </w:pPr>
                            <w:r w:rsidRPr="004306AA">
                              <w:rPr>
                                <w:rFonts w:ascii="Tw Cen MT" w:hAnsi="Tw Cen MT"/>
                                <w:b/>
                                <w:color w:val="FFFFFF" w:themeColor="background1"/>
                                <w:sz w:val="28"/>
                              </w:rPr>
                              <w:t xml:space="preserve">This </w:t>
                            </w:r>
                            <w:r w:rsidRPr="00114329">
                              <w:rPr>
                                <w:rFonts w:ascii="Tw Cen MT" w:hAnsi="Tw Cen MT"/>
                                <w:b/>
                                <w:color w:val="FFFFFF" w:themeColor="background1"/>
                                <w:sz w:val="28"/>
                                <w:u w:val="single"/>
                              </w:rPr>
                              <w:t>Networking Success Journal</w:t>
                            </w:r>
                            <w:r w:rsidRPr="004306AA">
                              <w:rPr>
                                <w:rFonts w:ascii="Tw Cen MT" w:hAnsi="Tw Cen MT"/>
                                <w:b/>
                                <w:color w:val="FFFFFF" w:themeColor="background1"/>
                                <w:sz w:val="28"/>
                              </w:rPr>
                              <w:t xml:space="preserve"> is the 3rd of 3 Success Journals in this Course. This Success Journal is the exercise book for Sections 42-50 of this course.</w:t>
                            </w:r>
                          </w:p>
                          <w:p w14:paraId="08D93621" w14:textId="6054316F" w:rsidR="00043615" w:rsidRDefault="004306AA" w:rsidP="00341C15">
                            <w:pPr>
                              <w:numPr>
                                <w:ilvl w:val="0"/>
                                <w:numId w:val="8"/>
                              </w:numPr>
                              <w:spacing w:before="240"/>
                              <w:ind w:left="180"/>
                              <w:rPr>
                                <w:rFonts w:ascii="Tw Cen MT" w:hAnsi="Tw Cen MT"/>
                                <w:color w:val="FFFFFF"/>
                                <w:sz w:val="22"/>
                              </w:rPr>
                            </w:pPr>
                            <w:r w:rsidRPr="004306AA">
                              <w:rPr>
                                <w:rFonts w:ascii="Tw Cen MT" w:hAnsi="Tw Cen MT"/>
                                <w:color w:val="FFFFFF"/>
                                <w:sz w:val="22"/>
                              </w:rPr>
                              <w:t xml:space="preserve">The purpose of this Success Journal is </w:t>
                            </w:r>
                            <w:r w:rsidR="00B20BEB">
                              <w:rPr>
                                <w:rFonts w:ascii="Tw Cen MT" w:hAnsi="Tw Cen MT"/>
                                <w:color w:val="FFFFFF"/>
                                <w:sz w:val="22"/>
                              </w:rPr>
                              <w:t xml:space="preserve">to </w:t>
                            </w:r>
                            <w:r w:rsidRPr="004306AA">
                              <w:rPr>
                                <w:rFonts w:ascii="Tw Cen MT" w:hAnsi="Tw Cen MT"/>
                                <w:color w:val="FFFFFF"/>
                                <w:sz w:val="22"/>
                              </w:rPr>
                              <w:t>make sure that you can successfully network to get meetings with people that work at the companies you are interested in working at or get meetings with potential customers.</w:t>
                            </w:r>
                          </w:p>
                          <w:p w14:paraId="3B7FDB43" w14:textId="0598E8BE" w:rsidR="004306AA" w:rsidRPr="00531E1A" w:rsidRDefault="004306AA" w:rsidP="00341C15">
                            <w:pPr>
                              <w:numPr>
                                <w:ilvl w:val="0"/>
                                <w:numId w:val="8"/>
                              </w:numPr>
                              <w:spacing w:before="240"/>
                              <w:ind w:left="180"/>
                              <w:rPr>
                                <w:rFonts w:ascii="Tw Cen MT" w:hAnsi="Tw Cen MT"/>
                                <w:color w:val="FFFFFF"/>
                                <w:sz w:val="22"/>
                              </w:rPr>
                            </w:pPr>
                            <w:r w:rsidRPr="004306AA">
                              <w:rPr>
                                <w:rFonts w:ascii="Tw Cen MT" w:hAnsi="Tw Cen MT"/>
                                <w:color w:val="FFFFFF"/>
                                <w:sz w:val="22"/>
                              </w:rPr>
                              <w:t>Please watch the videos in the course &amp; then complete sections of this journal when instructed to do so.</w:t>
                            </w:r>
                          </w:p>
                          <w:p w14:paraId="0FFE4E42" w14:textId="7248D1B0" w:rsidR="00043615" w:rsidRPr="00753138" w:rsidRDefault="004306AA" w:rsidP="00341C15">
                            <w:pPr>
                              <w:numPr>
                                <w:ilvl w:val="0"/>
                                <w:numId w:val="8"/>
                              </w:numPr>
                              <w:spacing w:before="240"/>
                              <w:ind w:left="180"/>
                              <w:rPr>
                                <w:rFonts w:ascii="Tw Cen MT" w:hAnsi="Tw Cen MT"/>
                                <w:color w:val="FFFFFF"/>
                                <w:sz w:val="22"/>
                              </w:rPr>
                            </w:pPr>
                            <w:r w:rsidRPr="004306AA">
                              <w:rPr>
                                <w:rFonts w:ascii="Tw Cen MT" w:hAnsi="Tw Cen MT"/>
                                <w:color w:val="FFFFFF"/>
                                <w:sz w:val="22"/>
                              </w:rPr>
                              <w:t xml:space="preserve">After completing this portion of the course (Sections 42-50) you will have the confidence to increase your chances of getting a job or customers by networking! No </w:t>
                            </w:r>
                            <w:proofErr w:type="gramStart"/>
                            <w:r w:rsidRPr="004306AA">
                              <w:rPr>
                                <w:rFonts w:ascii="Tw Cen MT" w:hAnsi="Tw Cen MT"/>
                                <w:color w:val="FFFFFF"/>
                                <w:sz w:val="22"/>
                              </w:rPr>
                              <w:t>limits :</w:t>
                            </w:r>
                            <w:proofErr w:type="gramEnd"/>
                            <w:r w:rsidRPr="004306AA">
                              <w:rPr>
                                <w:rFonts w:ascii="Tw Cen MT" w:hAnsi="Tw Cen MT"/>
                                <w:color w:val="FFFFFF"/>
                                <w:sz w:val="22"/>
                              </w:rPr>
                              <w:t xml:space="preserve"> ) Thanks</w:t>
                            </w:r>
                            <w:r w:rsidR="00043615">
                              <w:rPr>
                                <w:rFonts w:ascii="Tw Cen MT" w:hAnsi="Tw Cen MT"/>
                                <w:color w:val="FFFFFF"/>
                                <w:sz w:val="22"/>
                              </w:rPr>
                              <w:t xml:space="preserve"> </w:t>
                            </w:r>
                          </w:p>
                          <w:p w14:paraId="2A0CEB48" w14:textId="77777777" w:rsidR="00043615" w:rsidRPr="00B60E3E" w:rsidRDefault="00043615" w:rsidP="002F5EF1">
                            <w:pPr>
                              <w:spacing w:before="240"/>
                              <w:jc w:val="center"/>
                              <w:rPr>
                                <w:rFonts w:ascii="Tw Cen MT" w:hAnsi="Tw Cen MT"/>
                                <w:color w:val="FFFFFF"/>
                                <w:sz w:val="22"/>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B8CE55" id="Rectangle_x0020_467" o:spid="_x0000_s1026" style="position:absolute;margin-left:278.15pt;margin-top:27pt;width:226.45pt;height:358.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" fillcolor="#355071" stroked="f" strokeweight="1.25pt">
                <v:path arrowok="t"/>
                <v:textbox inset="14.4pt,14.4pt,14.4pt,28.8pt">
                  <w:txbxContent>
                    <w:p w14:paraId="07DB730C" w14:textId="5DAF8256" w:rsidR="00043615" w:rsidRPr="004306AA" w:rsidRDefault="004306AA" w:rsidP="00341C15">
                      <w:pPr>
                        <w:numPr>
                          <w:ilvl w:val="0"/>
                          <w:numId w:val="8"/>
                        </w:numPr>
                        <w:spacing w:before="240"/>
                        <w:ind w:left="180"/>
                        <w:rPr>
                          <w:rFonts w:ascii="Tw Cen MT" w:hAnsi="Tw Cen MT"/>
                          <w:color w:val="FFFFFF" w:themeColor="background1"/>
                          <w:sz w:val="22"/>
                        </w:rPr>
                      </w:pPr>
                      <w:r w:rsidRPr="004306AA">
                        <w:rPr>
                          <w:rFonts w:ascii="Tw Cen MT" w:hAnsi="Tw Cen MT"/>
                          <w:b/>
                          <w:color w:val="FFFFFF" w:themeColor="background1"/>
                          <w:sz w:val="28"/>
                        </w:rPr>
                        <w:t xml:space="preserve">This </w:t>
                      </w:r>
                      <w:r w:rsidRPr="00114329">
                        <w:rPr>
                          <w:rFonts w:ascii="Tw Cen MT" w:hAnsi="Tw Cen MT"/>
                          <w:b/>
                          <w:color w:val="FFFFFF" w:themeColor="background1"/>
                          <w:sz w:val="28"/>
                          <w:u w:val="single"/>
                        </w:rPr>
                        <w:t>Networking Success Journal</w:t>
                      </w:r>
                      <w:r w:rsidRPr="004306AA">
                        <w:rPr>
                          <w:rFonts w:ascii="Tw Cen MT" w:hAnsi="Tw Cen MT"/>
                          <w:b/>
                          <w:color w:val="FFFFFF" w:themeColor="background1"/>
                          <w:sz w:val="28"/>
                        </w:rPr>
                        <w:t xml:space="preserve"> is the 3rd of 3 Success Journals in this Course. This Success Journal is the exercise book for Sections 42-50 of this course.</w:t>
                      </w:r>
                    </w:p>
                    <w:p w14:paraId="08D93621" w14:textId="6054316F" w:rsidR="00043615" w:rsidRDefault="004306AA" w:rsidP="00341C15">
                      <w:pPr>
                        <w:numPr>
                          <w:ilvl w:val="0"/>
                          <w:numId w:val="8"/>
                        </w:numPr>
                        <w:spacing w:before="240"/>
                        <w:ind w:left="180"/>
                        <w:rPr>
                          <w:rFonts w:ascii="Tw Cen MT" w:hAnsi="Tw Cen MT"/>
                          <w:color w:val="FFFFFF"/>
                          <w:sz w:val="22"/>
                        </w:rPr>
                      </w:pPr>
                      <w:r w:rsidRPr="004306AA">
                        <w:rPr>
                          <w:rFonts w:ascii="Tw Cen MT" w:hAnsi="Tw Cen MT"/>
                          <w:color w:val="FFFFFF"/>
                          <w:sz w:val="22"/>
                        </w:rPr>
                        <w:t xml:space="preserve">The purpose of this Success Journal is </w:t>
                      </w:r>
                      <w:r w:rsidR="00B20BEB">
                        <w:rPr>
                          <w:rFonts w:ascii="Tw Cen MT" w:hAnsi="Tw Cen MT"/>
                          <w:color w:val="FFFFFF"/>
                          <w:sz w:val="22"/>
                        </w:rPr>
                        <w:t xml:space="preserve">to </w:t>
                      </w:r>
                      <w:r w:rsidRPr="004306AA">
                        <w:rPr>
                          <w:rFonts w:ascii="Tw Cen MT" w:hAnsi="Tw Cen MT"/>
                          <w:color w:val="FFFFFF"/>
                          <w:sz w:val="22"/>
                        </w:rPr>
                        <w:t>make sure that you can successfully network to get meetings with people that work at the companies you are interested in working at or get meetings with potential customers.</w:t>
                      </w:r>
                    </w:p>
                    <w:p w14:paraId="3B7FDB43" w14:textId="0598E8BE" w:rsidR="004306AA" w:rsidRPr="00531E1A" w:rsidRDefault="004306AA" w:rsidP="00341C15">
                      <w:pPr>
                        <w:numPr>
                          <w:ilvl w:val="0"/>
                          <w:numId w:val="8"/>
                        </w:numPr>
                        <w:spacing w:before="240"/>
                        <w:ind w:left="180"/>
                        <w:rPr>
                          <w:rFonts w:ascii="Tw Cen MT" w:hAnsi="Tw Cen MT"/>
                          <w:color w:val="FFFFFF"/>
                          <w:sz w:val="22"/>
                        </w:rPr>
                      </w:pPr>
                      <w:r w:rsidRPr="004306AA">
                        <w:rPr>
                          <w:rFonts w:ascii="Tw Cen MT" w:hAnsi="Tw Cen MT"/>
                          <w:color w:val="FFFFFF"/>
                          <w:sz w:val="22"/>
                        </w:rPr>
                        <w:t>Please watch the videos in the course &amp; then complete sections of this journal when instructed to do so.</w:t>
                      </w:r>
                    </w:p>
                    <w:p w14:paraId="0FFE4E42" w14:textId="7248D1B0" w:rsidR="00043615" w:rsidRPr="00753138" w:rsidRDefault="004306AA" w:rsidP="00341C15">
                      <w:pPr>
                        <w:numPr>
                          <w:ilvl w:val="0"/>
                          <w:numId w:val="8"/>
                        </w:numPr>
                        <w:spacing w:before="240"/>
                        <w:ind w:left="180"/>
                        <w:rPr>
                          <w:rFonts w:ascii="Tw Cen MT" w:hAnsi="Tw Cen MT"/>
                          <w:color w:val="FFFFFF"/>
                          <w:sz w:val="22"/>
                        </w:rPr>
                      </w:pPr>
                      <w:r w:rsidRPr="004306AA">
                        <w:rPr>
                          <w:rFonts w:ascii="Tw Cen MT" w:hAnsi="Tw Cen MT"/>
                          <w:color w:val="FFFFFF"/>
                          <w:sz w:val="22"/>
                        </w:rPr>
                        <w:t xml:space="preserve">After completing this portion of the course (Sections 42-50) you will have the confidence to increase your chances of getting a job or customers by networking! No </w:t>
                      </w:r>
                      <w:proofErr w:type="gramStart"/>
                      <w:r w:rsidRPr="004306AA">
                        <w:rPr>
                          <w:rFonts w:ascii="Tw Cen MT" w:hAnsi="Tw Cen MT"/>
                          <w:color w:val="FFFFFF"/>
                          <w:sz w:val="22"/>
                        </w:rPr>
                        <w:t>limits :</w:t>
                      </w:r>
                      <w:proofErr w:type="gramEnd"/>
                      <w:r w:rsidRPr="004306AA">
                        <w:rPr>
                          <w:rFonts w:ascii="Tw Cen MT" w:hAnsi="Tw Cen MT"/>
                          <w:color w:val="FFFFFF"/>
                          <w:sz w:val="22"/>
                        </w:rPr>
                        <w:t xml:space="preserve"> ) Thanks</w:t>
                      </w:r>
                      <w:r w:rsidR="00043615">
                        <w:rPr>
                          <w:rFonts w:ascii="Tw Cen MT" w:hAnsi="Tw Cen MT"/>
                          <w:color w:val="FFFFFF"/>
                          <w:sz w:val="22"/>
                        </w:rPr>
                        <w:t xml:space="preserve"> </w:t>
                      </w:r>
                    </w:p>
                    <w:p w14:paraId="2A0CEB48" w14:textId="77777777" w:rsidR="00043615" w:rsidRPr="00B60E3E" w:rsidRDefault="00043615" w:rsidP="002F5EF1">
                      <w:pPr>
                        <w:spacing w:before="240"/>
                        <w:jc w:val="center"/>
                        <w:rPr>
                          <w:rFonts w:ascii="Tw Cen MT" w:hAnsi="Tw Cen MT"/>
                          <w:color w:val="FFFFFF"/>
                          <w:sz w:val="22"/>
                        </w:rPr>
                      </w:pPr>
                    </w:p>
                  </w:txbxContent>
                </v:textbox>
                <w10:wrap anchorx="page" anchory="page"/>
              </v:rect>
            </w:pict>
          </mc:Fallback>
        </mc:AlternateContent>
      </w:r>
      <w:r w:rsidRPr="00B60E3E">
        <w:rPr>
          <w:rFonts w:ascii="Tw Cen MT" w:hAnsi="Tw Cen MT"/>
          <w:noProof/>
        </w:rPr>
        <mc:AlternateContent>
          <mc:Choice Requires="wps">
            <w:drawing>
              <wp:anchor distT="0" distB="0" distL="114300" distR="114300" simplePos="0" relativeHeight="251657216" behindDoc="1" locked="0" layoutInCell="1" allowOverlap="1" wp14:anchorId="0682EB16" wp14:editId="0D1DACB6">
                <wp:simplePos x="0" y="0"/>
                <wp:positionH relativeFrom="page">
                  <wp:posOffset>168852</wp:posOffset>
                </wp:positionH>
                <wp:positionV relativeFrom="page">
                  <wp:posOffset>233218</wp:posOffset>
                </wp:positionV>
                <wp:extent cx="7383780" cy="9555480"/>
                <wp:effectExtent l="0" t="0" r="762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flip="none" rotWithShape="1">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tileRect/>
                        </a:gradFill>
                        <a:ln w="15875" cap="flat" cmpd="sng" algn="ctr">
                          <a:noFill/>
                          <a:prstDash val="solid"/>
                        </a:ln>
                        <a:effectLst/>
                      </wps:spPr>
                      <wps:txbx>
                        <w:txbxContent>
                          <w:p w14:paraId="54DBA21F" w14:textId="77777777" w:rsidR="00043615" w:rsidRDefault="00043615" w:rsidP="002F5EF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682EB16" id="Rectangle_x0020_466" o:spid="_x0000_s1027" style="position:absolute;margin-left:13.3pt;margin-top:18.35pt;width:581.4pt;height:752.4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" fillcolor="#f8fbf6 [185]" stroked="f" strokeweight="1.25pt">
                <v:fill color2="#d4e8c6 [985]" rotate="t" colors="0 #f8fbf6;48497f #bedcaa;54395f #bedcaa;1 #d4e8c6" focus="100%" type="gradient"/>
                <v:path arrowok="t"/>
                <v:textbox inset="21.6pt,,21.6pt">
                  <w:txbxContent>
                    <w:p w14:paraId="54DBA21F" w14:textId="77777777" w:rsidR="00043615" w:rsidRDefault="00043615" w:rsidP="002F5EF1"/>
                  </w:txbxContent>
                </v:textbox>
                <w10:wrap anchorx="page" anchory="page"/>
              </v:rect>
            </w:pict>
          </mc:Fallback>
        </mc:AlternateContent>
      </w:r>
      <w:r w:rsidR="004306AA" w:rsidRPr="00B60E3E">
        <w:rPr>
          <w:rFonts w:ascii="Tw Cen MT" w:hAnsi="Tw Cen MT"/>
          <w:noProof/>
        </w:rPr>
        <mc:AlternateContent>
          <mc:Choice Requires="wps">
            <w:drawing>
              <wp:anchor distT="0" distB="0" distL="114300" distR="114300" simplePos="0" relativeHeight="251655168" behindDoc="0" locked="0" layoutInCell="1" allowOverlap="1" wp14:anchorId="4A413F09" wp14:editId="5273EC3F">
                <wp:simplePos x="0" y="0"/>
                <wp:positionH relativeFrom="page">
                  <wp:posOffset>3441469</wp:posOffset>
                </wp:positionH>
                <wp:positionV relativeFrom="page">
                  <wp:posOffset>340823</wp:posOffset>
                </wp:positionV>
                <wp:extent cx="3138170" cy="8920018"/>
                <wp:effectExtent l="0" t="0" r="36830" b="20955"/>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38170" cy="8920018"/>
                        </a:xfrm>
                        <a:prstGeom prst="rect">
                          <a:avLst/>
                        </a:prstGeom>
                        <a:solidFill>
                          <a:sysClr val="window" lastClr="FFFFFF"/>
                        </a:solidFill>
                        <a:ln w="15875" cap="flat" cmpd="sng" algn="ctr">
                          <a:solidFill>
                            <a:srgbClr val="AABED7">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ACDE60" id="Rectangle_x0020_468" o:spid="_x0000_s1026" style="position:absolute;margin-left:271pt;margin-top:26.85pt;width:247.1pt;height:702.3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" fillcolor="window" strokecolor="#3e5c83" strokeweight="1.25pt">
                <v:path arrowok="t"/>
                <w10:wrap anchorx="page" anchory="page"/>
              </v:rect>
            </w:pict>
          </mc:Fallback>
        </mc:AlternateContent>
      </w:r>
    </w:p>
    <w:p w14:paraId="5897AD13" w14:textId="77777777" w:rsidR="00D35DC7" w:rsidRDefault="004306AA" w:rsidP="00D35DC7">
      <w:pPr>
        <w:rPr>
          <w:rFonts w:ascii="Tw Cen MT" w:hAnsi="Tw Cen MT"/>
        </w:rPr>
      </w:pPr>
      <w:r>
        <w:rPr>
          <w:rFonts w:ascii="Tw Cen MT" w:hAnsi="Tw Cen MT"/>
          <w:noProof/>
        </w:rPr>
        <mc:AlternateContent>
          <mc:Choice Requires="wps">
            <w:drawing>
              <wp:anchor distT="0" distB="0" distL="114300" distR="114300" simplePos="0" relativeHeight="251660288" behindDoc="0" locked="0" layoutInCell="1" allowOverlap="1" wp14:anchorId="698AADD5" wp14:editId="680BE317">
                <wp:simplePos x="0" y="0"/>
                <wp:positionH relativeFrom="page">
                  <wp:posOffset>3613785</wp:posOffset>
                </wp:positionH>
                <wp:positionV relativeFrom="page">
                  <wp:posOffset>8003713</wp:posOffset>
                </wp:positionV>
                <wp:extent cx="2797810" cy="761365"/>
                <wp:effectExtent l="0" t="0" r="0" b="635"/>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7810" cy="761365"/>
                        </a:xfrm>
                        <a:prstGeom prst="rect">
                          <a:avLst/>
                        </a:prstGeom>
                        <a:noFill/>
                        <a:ln w="6350">
                          <a:noFill/>
                        </a:ln>
                        <a:effectLst/>
                      </wps:spPr>
                      <wps:txbx>
                        <w:txbxContent>
                          <w:p w14:paraId="103949D2" w14:textId="77777777" w:rsidR="005B009C" w:rsidRDefault="005B009C" w:rsidP="005B009C">
                            <w:pPr>
                              <w:pStyle w:val="NoSpacing"/>
                              <w:rPr>
                                <w:rFonts w:ascii="Tw Cen MT" w:hAnsi="Tw Cen MT"/>
                                <w:noProof/>
                                <w:color w:val="355071"/>
                              </w:rPr>
                            </w:pPr>
                            <w:r>
                              <w:rPr>
                                <w:rFonts w:ascii="Tw Cen MT" w:hAnsi="Tw Cen MT"/>
                                <w:noProof/>
                                <w:color w:val="355071"/>
                              </w:rPr>
                              <w:t>From the Course:</w:t>
                            </w:r>
                          </w:p>
                          <w:p w14:paraId="00D1A501" w14:textId="77777777" w:rsidR="005B009C" w:rsidRPr="00B60E3E" w:rsidRDefault="005B009C" w:rsidP="005B009C">
                            <w:pPr>
                              <w:pStyle w:val="NoSpacing"/>
                              <w:rPr>
                                <w:rFonts w:ascii="Tw Cen MT" w:hAnsi="Tw Cen MT"/>
                                <w:noProof/>
                                <w:color w:val="355071"/>
                              </w:rPr>
                            </w:pPr>
                            <w:r w:rsidRPr="00B60E3E">
                              <w:rPr>
                                <w:rFonts w:ascii="Tw Cen MT" w:hAnsi="Tw Cen MT"/>
                                <w:noProof/>
                                <w:color w:val="355071"/>
                              </w:rPr>
                              <w:t xml:space="preserve"> </w:t>
                            </w:r>
                          </w:p>
                          <w:p w14:paraId="23EEB419" w14:textId="5F0619EE" w:rsidR="00043615" w:rsidRPr="00B60E3E" w:rsidRDefault="005B009C" w:rsidP="002F5EF1">
                            <w:pPr>
                              <w:pStyle w:val="NoSpacing"/>
                              <w:rPr>
                                <w:rFonts w:ascii="Tw Cen MT" w:hAnsi="Tw Cen MT"/>
                                <w:i/>
                                <w:noProof/>
                                <w:color w:val="355071"/>
                              </w:rPr>
                            </w:pPr>
                            <w:r w:rsidRPr="002F2619">
                              <w:rPr>
                                <w:rFonts w:ascii="Tw Cen MT" w:hAnsi="Tw Cen MT"/>
                                <w:i/>
                                <w:noProof/>
                                <w:color w:val="355071"/>
                              </w:rPr>
                              <w:t>The Complete Job,</w:t>
                            </w:r>
                            <w:r>
                              <w:rPr>
                                <w:rFonts w:ascii="Tw Cen MT" w:hAnsi="Tw Cen MT"/>
                                <w:i/>
                                <w:noProof/>
                                <w:color w:val="355071"/>
                              </w:rPr>
                              <w:t xml:space="preserve"> </w:t>
                            </w:r>
                            <w:r w:rsidRPr="002F2619">
                              <w:rPr>
                                <w:rFonts w:ascii="Tw Cen MT" w:hAnsi="Tw Cen MT"/>
                                <w:i/>
                                <w:noProof/>
                                <w:color w:val="355071"/>
                              </w:rPr>
                              <w:t>Interview,</w:t>
                            </w:r>
                            <w:r>
                              <w:rPr>
                                <w:rFonts w:ascii="Tw Cen MT" w:hAnsi="Tw Cen MT"/>
                                <w:i/>
                                <w:noProof/>
                                <w:color w:val="355071"/>
                              </w:rPr>
                              <w:t xml:space="preserve"> </w:t>
                            </w:r>
                            <w:r w:rsidRPr="002F2619">
                              <w:rPr>
                                <w:rFonts w:ascii="Tw Cen MT" w:hAnsi="Tw Cen MT"/>
                                <w:i/>
                                <w:noProof/>
                                <w:color w:val="355071"/>
                              </w:rPr>
                              <w:t>Resume,</w:t>
                            </w:r>
                            <w:r>
                              <w:rPr>
                                <w:rFonts w:ascii="Tw Cen MT" w:hAnsi="Tw Cen MT"/>
                                <w:i/>
                                <w:noProof/>
                                <w:color w:val="355071"/>
                              </w:rPr>
                              <w:t xml:space="preserve"> </w:t>
                            </w:r>
                            <w:r w:rsidRPr="002F2619">
                              <w:rPr>
                                <w:rFonts w:ascii="Tw Cen MT" w:hAnsi="Tw Cen MT"/>
                                <w:i/>
                                <w:noProof/>
                                <w:color w:val="355071"/>
                              </w:rPr>
                              <w:t>Network &amp; New Career Guide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698AADD5" id="_x0000_t202" coordsize="21600,21600" o:spt="202" path="m0,0l0,21600,21600,21600,21600,0xe">
                <v:stroke joinstyle="miter"/>
                <v:path gradientshapeok="t" o:connecttype="rect"/>
              </v:shapetype>
              <v:shape id="Text_x0020_Box_x0020_465" o:spid="_x0000_s1028" type="#_x0000_t202" style="position:absolute;margin-left:284.55pt;margin-top:630.2pt;width:220.3pt;height:59.9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" filled="f" stroked="f" strokeweight=".5pt">
                <v:path arrowok="t"/>
                <v:textbox style="mso-fit-shape-to-text:t">
                  <w:txbxContent>
                    <w:p w14:paraId="103949D2" w14:textId="77777777" w:rsidR="005B009C" w:rsidRDefault="005B009C" w:rsidP="005B009C">
                      <w:pPr>
                        <w:pStyle w:val="NoSpacing"/>
                        <w:rPr>
                          <w:rFonts w:ascii="Tw Cen MT" w:hAnsi="Tw Cen MT"/>
                          <w:noProof/>
                          <w:color w:val="355071"/>
                        </w:rPr>
                      </w:pPr>
                      <w:r>
                        <w:rPr>
                          <w:rFonts w:ascii="Tw Cen MT" w:hAnsi="Tw Cen MT"/>
                          <w:noProof/>
                          <w:color w:val="355071"/>
                        </w:rPr>
                        <w:t>From the Course:</w:t>
                      </w:r>
                    </w:p>
                    <w:p w14:paraId="00D1A501" w14:textId="77777777" w:rsidR="005B009C" w:rsidRPr="00B60E3E" w:rsidRDefault="005B009C" w:rsidP="005B009C">
                      <w:pPr>
                        <w:pStyle w:val="NoSpacing"/>
                        <w:rPr>
                          <w:rFonts w:ascii="Tw Cen MT" w:hAnsi="Tw Cen MT"/>
                          <w:noProof/>
                          <w:color w:val="355071"/>
                        </w:rPr>
                      </w:pPr>
                      <w:r w:rsidRPr="00B60E3E">
                        <w:rPr>
                          <w:rFonts w:ascii="Tw Cen MT" w:hAnsi="Tw Cen MT"/>
                          <w:noProof/>
                          <w:color w:val="355071"/>
                        </w:rPr>
                        <w:t xml:space="preserve"> </w:t>
                      </w:r>
                    </w:p>
                    <w:p w14:paraId="23EEB419" w14:textId="5F0619EE" w:rsidR="00043615" w:rsidRPr="00B60E3E" w:rsidRDefault="005B009C" w:rsidP="002F5EF1">
                      <w:pPr>
                        <w:pStyle w:val="NoSpacing"/>
                        <w:rPr>
                          <w:rFonts w:ascii="Tw Cen MT" w:hAnsi="Tw Cen MT"/>
                          <w:i/>
                          <w:noProof/>
                          <w:color w:val="355071"/>
                        </w:rPr>
                      </w:pPr>
                      <w:r w:rsidRPr="002F2619">
                        <w:rPr>
                          <w:rFonts w:ascii="Tw Cen MT" w:hAnsi="Tw Cen MT"/>
                          <w:i/>
                          <w:noProof/>
                          <w:color w:val="355071"/>
                        </w:rPr>
                        <w:t>The Complete Job,</w:t>
                      </w:r>
                      <w:r>
                        <w:rPr>
                          <w:rFonts w:ascii="Tw Cen MT" w:hAnsi="Tw Cen MT"/>
                          <w:i/>
                          <w:noProof/>
                          <w:color w:val="355071"/>
                        </w:rPr>
                        <w:t xml:space="preserve"> </w:t>
                      </w:r>
                      <w:r w:rsidRPr="002F2619">
                        <w:rPr>
                          <w:rFonts w:ascii="Tw Cen MT" w:hAnsi="Tw Cen MT"/>
                          <w:i/>
                          <w:noProof/>
                          <w:color w:val="355071"/>
                        </w:rPr>
                        <w:t>Interview,</w:t>
                      </w:r>
                      <w:r>
                        <w:rPr>
                          <w:rFonts w:ascii="Tw Cen MT" w:hAnsi="Tw Cen MT"/>
                          <w:i/>
                          <w:noProof/>
                          <w:color w:val="355071"/>
                        </w:rPr>
                        <w:t xml:space="preserve"> </w:t>
                      </w:r>
                      <w:r w:rsidRPr="002F2619">
                        <w:rPr>
                          <w:rFonts w:ascii="Tw Cen MT" w:hAnsi="Tw Cen MT"/>
                          <w:i/>
                          <w:noProof/>
                          <w:color w:val="355071"/>
                        </w:rPr>
                        <w:t>Resume,</w:t>
                      </w:r>
                      <w:r>
                        <w:rPr>
                          <w:rFonts w:ascii="Tw Cen MT" w:hAnsi="Tw Cen MT"/>
                          <w:i/>
                          <w:noProof/>
                          <w:color w:val="355071"/>
                        </w:rPr>
                        <w:t xml:space="preserve"> </w:t>
                      </w:r>
                      <w:r w:rsidRPr="002F2619">
                        <w:rPr>
                          <w:rFonts w:ascii="Tw Cen MT" w:hAnsi="Tw Cen MT"/>
                          <w:i/>
                          <w:noProof/>
                          <w:color w:val="355071"/>
                        </w:rPr>
                        <w:t>Network &amp; New Career Guide</w:t>
                      </w:r>
                    </w:p>
                  </w:txbxContent>
                </v:textbox>
                <w10:wrap type="square" anchorx="page" anchory="page"/>
              </v:shape>
            </w:pict>
          </mc:Fallback>
        </mc:AlternateContent>
      </w:r>
      <w:r>
        <w:rPr>
          <w:rFonts w:ascii="Tw Cen MT" w:hAnsi="Tw Cen MT"/>
          <w:noProof/>
        </w:rPr>
        <mc:AlternateContent>
          <mc:Choice Requires="wps">
            <w:drawing>
              <wp:anchor distT="0" distB="0" distL="114300" distR="114300" simplePos="0" relativeHeight="251659264" behindDoc="0" locked="0" layoutInCell="1" allowOverlap="1" wp14:anchorId="74EEFC75" wp14:editId="69AA51F3">
                <wp:simplePos x="0" y="0"/>
                <wp:positionH relativeFrom="page">
                  <wp:posOffset>3571875</wp:posOffset>
                </wp:positionH>
                <wp:positionV relativeFrom="page">
                  <wp:posOffset>8995987</wp:posOffset>
                </wp:positionV>
                <wp:extent cx="2875915" cy="118745"/>
                <wp:effectExtent l="0" t="0" r="0" b="8255"/>
                <wp:wrapNone/>
                <wp:docPr id="469"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118745"/>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w="1587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D49B8D7" id="Rectangle_x0020_469" o:spid="_x0000_s1026" style="position:absolute;margin-left:281.25pt;margin-top:708.35pt;width:226.45pt;height:9.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" fillcolor="#4a732f [2153]" stroked="f" strokeweight="1.25pt">
                <v:fill color2="#a8d08d [1945]" rotate="t" colors="0 #4b7430;31457f #74b349;1 #a9d18e" type="gradient"/>
                <v:path arrowok="t"/>
                <w10:wrap anchorx="page" anchory="page"/>
              </v:rect>
            </w:pict>
          </mc:Fallback>
        </mc:AlternateContent>
      </w:r>
      <w:r>
        <w:rPr>
          <w:rFonts w:ascii="Tw Cen MT" w:hAnsi="Tw Cen MT"/>
          <w:noProof/>
        </w:rPr>
        <mc:AlternateContent>
          <mc:Choice Requires="wps">
            <w:drawing>
              <wp:anchor distT="0" distB="0" distL="114300" distR="114300" simplePos="0" relativeHeight="251658240" behindDoc="0" locked="0" layoutInCell="1" allowOverlap="1" wp14:anchorId="3FD7843F" wp14:editId="4DEF40C2">
                <wp:simplePos x="0" y="0"/>
                <wp:positionH relativeFrom="page">
                  <wp:posOffset>3592830</wp:posOffset>
                </wp:positionH>
                <wp:positionV relativeFrom="page">
                  <wp:posOffset>4889789</wp:posOffset>
                </wp:positionV>
                <wp:extent cx="2797810" cy="3225800"/>
                <wp:effectExtent l="0" t="0" r="0" b="0"/>
                <wp:wrapSquare wrapText="bothSides"/>
                <wp:docPr id="12"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322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53F23E" w14:textId="77777777" w:rsidR="00043615" w:rsidRPr="002F5EF1" w:rsidRDefault="00043615" w:rsidP="002F5EF1">
                            <w:pPr>
                              <w:rPr>
                                <w:rFonts w:ascii="Tw Cen MT" w:hAnsi="Tw Cen MT"/>
                                <w:noProof/>
                                <w:color w:val="00B050"/>
                                <w:sz w:val="72"/>
                                <w:szCs w:val="72"/>
                              </w:rPr>
                            </w:pPr>
                            <w:r w:rsidRPr="002F5EF1">
                              <w:rPr>
                                <w:rFonts w:ascii="Tw Cen MT" w:hAnsi="Tw Cen MT"/>
                                <w:noProof/>
                                <w:color w:val="00B050"/>
                                <w:sz w:val="72"/>
                                <w:szCs w:val="72"/>
                              </w:rPr>
                              <w:t>Part 3 of 3: Networking</w:t>
                            </w:r>
                          </w:p>
                          <w:p w14:paraId="7280FC87" w14:textId="77777777" w:rsidR="00043615" w:rsidRPr="002F5EF1" w:rsidRDefault="00043615" w:rsidP="002F5EF1">
                            <w:pPr>
                              <w:rPr>
                                <w:rFonts w:ascii="Tw Cen MT" w:hAnsi="Tw Cen MT"/>
                                <w:noProof/>
                                <w:color w:val="00B050"/>
                                <w:sz w:val="72"/>
                                <w:szCs w:val="144"/>
                              </w:rPr>
                            </w:pPr>
                            <w:r w:rsidRPr="002F5EF1">
                              <w:rPr>
                                <w:rFonts w:ascii="Tw Cen MT" w:hAnsi="Tw Cen MT"/>
                                <w:noProof/>
                                <w:color w:val="00B050"/>
                                <w:sz w:val="72"/>
                                <w:szCs w:val="72"/>
                              </w:rPr>
                              <w:t>Success</w:t>
                            </w:r>
                            <w:r w:rsidR="004A52B6">
                              <w:rPr>
                                <w:rFonts w:ascii="Tw Cen MT" w:hAnsi="Tw Cen MT"/>
                                <w:noProof/>
                                <w:color w:val="00B050"/>
                                <w:sz w:val="72"/>
                                <w:szCs w:val="72"/>
                              </w:rPr>
                              <w:t xml:space="preserve"> </w:t>
                            </w:r>
                            <w:r w:rsidRPr="002F5EF1">
                              <w:rPr>
                                <w:rFonts w:ascii="Tw Cen MT" w:hAnsi="Tw Cen MT"/>
                                <w:noProof/>
                                <w:color w:val="00B050"/>
                                <w:sz w:val="72"/>
                                <w:szCs w:val="72"/>
                              </w:rPr>
                              <w:t>Journal</w:t>
                            </w:r>
                          </w:p>
                          <w:p w14:paraId="07B00AEB" w14:textId="77777777" w:rsidR="00043615" w:rsidRDefault="00043615" w:rsidP="002F5EF1">
                            <w:pPr>
                              <w:rPr>
                                <w:rFonts w:ascii="Tw Cen MT" w:hAnsi="Tw Cen MT"/>
                                <w:noProof/>
                                <w:color w:val="355071"/>
                                <w:sz w:val="32"/>
                                <w:szCs w:val="32"/>
                              </w:rPr>
                            </w:pPr>
                          </w:p>
                          <w:p w14:paraId="079F9B29" w14:textId="77777777" w:rsidR="00043615" w:rsidRDefault="00043615" w:rsidP="002F5EF1">
                            <w:pPr>
                              <w:rPr>
                                <w:rFonts w:ascii="Tw Cen MT" w:hAnsi="Tw Cen MT"/>
                                <w:noProof/>
                                <w:color w:val="355071"/>
                                <w:sz w:val="32"/>
                                <w:szCs w:val="32"/>
                              </w:rPr>
                            </w:pPr>
                            <w:r>
                              <w:rPr>
                                <w:rFonts w:ascii="Tw Cen MT" w:hAnsi="Tw Cen MT"/>
                                <w:noProof/>
                                <w:color w:val="355071"/>
                                <w:sz w:val="32"/>
                                <w:szCs w:val="32"/>
                              </w:rPr>
                              <w:t xml:space="preserve">Your Blueprint </w:t>
                            </w:r>
                          </w:p>
                          <w:p w14:paraId="111039CE" w14:textId="77777777" w:rsidR="00043615" w:rsidRPr="007678ED" w:rsidRDefault="00043615" w:rsidP="002F5EF1">
                            <w:pPr>
                              <w:rPr>
                                <w:rFonts w:ascii="Tw Cen MT" w:hAnsi="Tw Cen MT"/>
                                <w:noProof/>
                                <w:color w:val="355071"/>
                                <w:sz w:val="32"/>
                                <w:szCs w:val="40"/>
                              </w:rPr>
                            </w:pPr>
                            <w:r>
                              <w:rPr>
                                <w:rFonts w:ascii="Tw Cen MT" w:hAnsi="Tw Cen MT"/>
                                <w:noProof/>
                                <w:color w:val="355071"/>
                                <w:sz w:val="32"/>
                                <w:szCs w:val="32"/>
                              </w:rPr>
                              <w:t>to Your Dream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7843F" id="Text_x0020_Box_x0020_470" o:spid="_x0000_s1029" type="#_x0000_t202" style="position:absolute;margin-left:282.9pt;margin-top:385pt;width:220.3pt;height:25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" filled="f" stroked="f" strokeweight=".5pt">
                <v:textbox>
                  <w:txbxContent>
                    <w:p w14:paraId="1F53F23E" w14:textId="77777777" w:rsidR="00043615" w:rsidRPr="002F5EF1" w:rsidRDefault="00043615" w:rsidP="002F5EF1">
                      <w:pPr>
                        <w:rPr>
                          <w:rFonts w:ascii="Tw Cen MT" w:hAnsi="Tw Cen MT"/>
                          <w:noProof/>
                          <w:color w:val="00B050"/>
                          <w:sz w:val="72"/>
                          <w:szCs w:val="72"/>
                        </w:rPr>
                      </w:pPr>
                      <w:r w:rsidRPr="002F5EF1">
                        <w:rPr>
                          <w:rFonts w:ascii="Tw Cen MT" w:hAnsi="Tw Cen MT"/>
                          <w:noProof/>
                          <w:color w:val="00B050"/>
                          <w:sz w:val="72"/>
                          <w:szCs w:val="72"/>
                        </w:rPr>
                        <w:t>Part 3 of 3: Networking</w:t>
                      </w:r>
                    </w:p>
                    <w:p w14:paraId="7280FC87" w14:textId="77777777" w:rsidR="00043615" w:rsidRPr="002F5EF1" w:rsidRDefault="00043615" w:rsidP="002F5EF1">
                      <w:pPr>
                        <w:rPr>
                          <w:rFonts w:ascii="Tw Cen MT" w:hAnsi="Tw Cen MT"/>
                          <w:noProof/>
                          <w:color w:val="00B050"/>
                          <w:sz w:val="72"/>
                          <w:szCs w:val="144"/>
                        </w:rPr>
                      </w:pPr>
                      <w:r w:rsidRPr="002F5EF1">
                        <w:rPr>
                          <w:rFonts w:ascii="Tw Cen MT" w:hAnsi="Tw Cen MT"/>
                          <w:noProof/>
                          <w:color w:val="00B050"/>
                          <w:sz w:val="72"/>
                          <w:szCs w:val="72"/>
                        </w:rPr>
                        <w:t>Success</w:t>
                      </w:r>
                      <w:r w:rsidR="004A52B6">
                        <w:rPr>
                          <w:rFonts w:ascii="Tw Cen MT" w:hAnsi="Tw Cen MT"/>
                          <w:noProof/>
                          <w:color w:val="00B050"/>
                          <w:sz w:val="72"/>
                          <w:szCs w:val="72"/>
                        </w:rPr>
                        <w:t xml:space="preserve"> </w:t>
                      </w:r>
                      <w:r w:rsidRPr="002F5EF1">
                        <w:rPr>
                          <w:rFonts w:ascii="Tw Cen MT" w:hAnsi="Tw Cen MT"/>
                          <w:noProof/>
                          <w:color w:val="00B050"/>
                          <w:sz w:val="72"/>
                          <w:szCs w:val="72"/>
                        </w:rPr>
                        <w:t>Journal</w:t>
                      </w:r>
                    </w:p>
                    <w:p w14:paraId="07B00AEB" w14:textId="77777777" w:rsidR="00043615" w:rsidRDefault="00043615" w:rsidP="002F5EF1">
                      <w:pPr>
                        <w:rPr>
                          <w:rFonts w:ascii="Tw Cen MT" w:hAnsi="Tw Cen MT"/>
                          <w:noProof/>
                          <w:color w:val="355071"/>
                          <w:sz w:val="32"/>
                          <w:szCs w:val="32"/>
                        </w:rPr>
                      </w:pPr>
                    </w:p>
                    <w:p w14:paraId="079F9B29" w14:textId="77777777" w:rsidR="00043615" w:rsidRDefault="00043615" w:rsidP="002F5EF1">
                      <w:pPr>
                        <w:rPr>
                          <w:rFonts w:ascii="Tw Cen MT" w:hAnsi="Tw Cen MT"/>
                          <w:noProof/>
                          <w:color w:val="355071"/>
                          <w:sz w:val="32"/>
                          <w:szCs w:val="32"/>
                        </w:rPr>
                      </w:pPr>
                      <w:r>
                        <w:rPr>
                          <w:rFonts w:ascii="Tw Cen MT" w:hAnsi="Tw Cen MT"/>
                          <w:noProof/>
                          <w:color w:val="355071"/>
                          <w:sz w:val="32"/>
                          <w:szCs w:val="32"/>
                        </w:rPr>
                        <w:t xml:space="preserve">Your Blueprint </w:t>
                      </w:r>
                    </w:p>
                    <w:p w14:paraId="111039CE" w14:textId="77777777" w:rsidR="00043615" w:rsidRPr="007678ED" w:rsidRDefault="00043615" w:rsidP="002F5EF1">
                      <w:pPr>
                        <w:rPr>
                          <w:rFonts w:ascii="Tw Cen MT" w:hAnsi="Tw Cen MT"/>
                          <w:noProof/>
                          <w:color w:val="355071"/>
                          <w:sz w:val="32"/>
                          <w:szCs w:val="40"/>
                        </w:rPr>
                      </w:pPr>
                      <w:r>
                        <w:rPr>
                          <w:rFonts w:ascii="Tw Cen MT" w:hAnsi="Tw Cen MT"/>
                          <w:noProof/>
                          <w:color w:val="355071"/>
                          <w:sz w:val="32"/>
                          <w:szCs w:val="32"/>
                        </w:rPr>
                        <w:t>to Your Dream Job</w:t>
                      </w:r>
                    </w:p>
                  </w:txbxContent>
                </v:textbox>
                <w10:wrap type="square" anchorx="page" anchory="page"/>
              </v:shape>
            </w:pict>
          </mc:Fallback>
        </mc:AlternateContent>
      </w:r>
      <w:r w:rsidR="002F5EF1">
        <w:rPr>
          <w:rFonts w:ascii="Tw Cen MT" w:hAnsi="Tw Cen MT"/>
        </w:rPr>
        <w:br w:type="page"/>
      </w:r>
    </w:p>
    <w:p w14:paraId="4DD78EE3" w14:textId="77777777" w:rsidR="00D35DC7" w:rsidRDefault="00D35DC7" w:rsidP="00D35DC7">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Tw Cen MT" w:hAnsi="Tw Cen MT"/>
          <w:sz w:val="28"/>
          <w:szCs w:val="28"/>
        </w:rPr>
      </w:pPr>
      <w:r>
        <w:rPr>
          <w:rFonts w:ascii="Tw Cen MT" w:hAnsi="Tw Cen MT"/>
          <w:sz w:val="28"/>
          <w:szCs w:val="28"/>
        </w:rPr>
        <w:lastRenderedPageBreak/>
        <w:t xml:space="preserve">Please use the PDF version of this document if you don’t have access to Microsoft Word or if you prefer a PDF formatted document for the device you are using to take this course. Thanks  </w:t>
      </w:r>
    </w:p>
    <w:p w14:paraId="61918443" w14:textId="77777777" w:rsidR="00D35DC7" w:rsidRDefault="00D35DC7" w:rsidP="00D35DC7">
      <w:pPr>
        <w:rPr>
          <w:rFonts w:ascii="Tw Cen MT" w:hAnsi="Tw Cen MT"/>
          <w:sz w:val="28"/>
          <w:szCs w:val="28"/>
        </w:rPr>
      </w:pPr>
    </w:p>
    <w:p w14:paraId="5F3D2F62" w14:textId="61D71098" w:rsidR="000F3D5F" w:rsidRDefault="000F3D5F" w:rsidP="000F3D5F">
      <w:pPr>
        <w:rPr>
          <w:rFonts w:ascii="Tw Cen MT" w:hAnsi="Tw Cen MT"/>
          <w:sz w:val="28"/>
          <w:szCs w:val="28"/>
        </w:rPr>
      </w:pPr>
      <w:r w:rsidRPr="00531E1A">
        <w:rPr>
          <w:rFonts w:ascii="Tw Cen MT" w:hAnsi="Tw Cen MT"/>
          <w:sz w:val="28"/>
          <w:szCs w:val="28"/>
        </w:rPr>
        <w:t xml:space="preserve">Welcome to </w:t>
      </w:r>
      <w:r>
        <w:rPr>
          <w:rFonts w:ascii="Tw Cen MT" w:hAnsi="Tw Cen MT"/>
          <w:sz w:val="28"/>
          <w:szCs w:val="28"/>
        </w:rPr>
        <w:t>your</w:t>
      </w:r>
      <w:r w:rsidRPr="00531E1A">
        <w:rPr>
          <w:rFonts w:ascii="Tw Cen MT" w:hAnsi="Tw Cen MT"/>
          <w:sz w:val="28"/>
          <w:szCs w:val="28"/>
        </w:rPr>
        <w:t xml:space="preserve"> </w:t>
      </w:r>
      <w:r w:rsidR="005B009C" w:rsidRPr="00531E1A">
        <w:rPr>
          <w:rFonts w:ascii="Tw Cen MT" w:hAnsi="Tw Cen MT"/>
          <w:b/>
          <w:color w:val="00B050"/>
          <w:sz w:val="28"/>
          <w:szCs w:val="28"/>
        </w:rPr>
        <w:t>Networking Success Journal</w:t>
      </w:r>
      <w:r>
        <w:rPr>
          <w:rFonts w:ascii="Tw Cen MT" w:hAnsi="Tw Cen MT"/>
          <w:sz w:val="28"/>
          <w:szCs w:val="28"/>
        </w:rPr>
        <w:t xml:space="preserve">! Please </w:t>
      </w:r>
      <w:r w:rsidR="00605D84">
        <w:rPr>
          <w:rFonts w:ascii="Tw Cen MT" w:hAnsi="Tw Cen MT"/>
          <w:sz w:val="28"/>
          <w:szCs w:val="28"/>
        </w:rPr>
        <w:t xml:space="preserve">only </w:t>
      </w:r>
      <w:r>
        <w:rPr>
          <w:rFonts w:ascii="Tw Cen MT" w:hAnsi="Tw Cen MT"/>
          <w:sz w:val="28"/>
          <w:szCs w:val="28"/>
        </w:rPr>
        <w:t xml:space="preserve">complete the exercises in this journal when instructed to do so (meaning when I mention to please do so in the videos). </w:t>
      </w:r>
    </w:p>
    <w:p w14:paraId="494FA0C9" w14:textId="77777777" w:rsidR="000F3D5F" w:rsidRDefault="000F3D5F" w:rsidP="000F3D5F">
      <w:pPr>
        <w:rPr>
          <w:rFonts w:ascii="Tw Cen MT" w:hAnsi="Tw Cen MT"/>
          <w:sz w:val="28"/>
          <w:szCs w:val="28"/>
        </w:rPr>
      </w:pPr>
    </w:p>
    <w:p w14:paraId="0ED8253A" w14:textId="654E6DDB" w:rsidR="000F3D5F" w:rsidRDefault="000F3D5F" w:rsidP="000F3D5F">
      <w:pPr>
        <w:rPr>
          <w:rFonts w:ascii="Tw Cen MT" w:hAnsi="Tw Cen MT"/>
          <w:sz w:val="28"/>
          <w:szCs w:val="28"/>
        </w:rPr>
      </w:pPr>
      <w:r w:rsidRPr="00780B10">
        <w:rPr>
          <w:rFonts w:ascii="Tw Cen MT" w:hAnsi="Tw Cen MT"/>
          <w:sz w:val="28"/>
          <w:szCs w:val="28"/>
        </w:rPr>
        <w:t xml:space="preserve">Please note that </w:t>
      </w:r>
      <w:r>
        <w:rPr>
          <w:rFonts w:ascii="Tw Cen MT" w:hAnsi="Tw Cen MT"/>
          <w:sz w:val="28"/>
          <w:szCs w:val="28"/>
        </w:rPr>
        <w:t xml:space="preserve">this </w:t>
      </w:r>
      <w:r w:rsidR="005B009C">
        <w:rPr>
          <w:rFonts w:ascii="Tw Cen MT" w:hAnsi="Tw Cen MT"/>
          <w:sz w:val="28"/>
          <w:szCs w:val="28"/>
        </w:rPr>
        <w:t>“</w:t>
      </w:r>
      <w:r w:rsidR="005B009C" w:rsidRPr="005B009C">
        <w:rPr>
          <w:rFonts w:ascii="Tw Cen MT" w:hAnsi="Tw Cen MT"/>
          <w:i/>
          <w:sz w:val="28"/>
          <w:szCs w:val="28"/>
        </w:rPr>
        <w:t>Networking Success Journal</w:t>
      </w:r>
      <w:r w:rsidR="005B009C">
        <w:rPr>
          <w:rFonts w:ascii="Tw Cen MT" w:hAnsi="Tw Cen MT"/>
          <w:i/>
          <w:sz w:val="28"/>
          <w:szCs w:val="28"/>
        </w:rPr>
        <w:t>”</w:t>
      </w:r>
      <w:r w:rsidR="005B009C" w:rsidRPr="005B009C">
        <w:rPr>
          <w:rFonts w:ascii="Tw Cen MT" w:hAnsi="Tw Cen MT"/>
          <w:i/>
          <w:sz w:val="28"/>
          <w:szCs w:val="28"/>
        </w:rPr>
        <w:t xml:space="preserve"> </w:t>
      </w:r>
      <w:r>
        <w:rPr>
          <w:rFonts w:ascii="Tw Cen MT" w:hAnsi="Tw Cen MT"/>
          <w:sz w:val="28"/>
          <w:szCs w:val="28"/>
        </w:rPr>
        <w:t xml:space="preserve">is the </w:t>
      </w:r>
      <w:r w:rsidR="005B009C">
        <w:rPr>
          <w:rFonts w:ascii="Tw Cen MT" w:hAnsi="Tw Cen MT"/>
          <w:sz w:val="28"/>
          <w:szCs w:val="28"/>
        </w:rPr>
        <w:t>3rd</w:t>
      </w:r>
      <w:r>
        <w:rPr>
          <w:rFonts w:ascii="Tw Cen MT" w:hAnsi="Tw Cen MT"/>
          <w:sz w:val="28"/>
          <w:szCs w:val="28"/>
        </w:rPr>
        <w:t xml:space="preserve"> of 3 journals in this course and corresponds to Sections </w:t>
      </w:r>
      <w:r w:rsidR="005B009C">
        <w:rPr>
          <w:rFonts w:ascii="Tw Cen MT" w:hAnsi="Tw Cen MT"/>
          <w:sz w:val="28"/>
          <w:szCs w:val="28"/>
        </w:rPr>
        <w:t>42</w:t>
      </w:r>
      <w:r>
        <w:rPr>
          <w:rFonts w:ascii="Tw Cen MT" w:hAnsi="Tw Cen MT"/>
          <w:sz w:val="28"/>
          <w:szCs w:val="28"/>
        </w:rPr>
        <w:t xml:space="preserve"> – </w:t>
      </w:r>
      <w:r w:rsidR="005B009C">
        <w:rPr>
          <w:rFonts w:ascii="Tw Cen MT" w:hAnsi="Tw Cen MT"/>
          <w:sz w:val="28"/>
          <w:szCs w:val="28"/>
        </w:rPr>
        <w:t>50</w:t>
      </w:r>
      <w:r>
        <w:rPr>
          <w:rFonts w:ascii="Tw Cen MT" w:hAnsi="Tw Cen MT"/>
          <w:sz w:val="28"/>
          <w:szCs w:val="28"/>
        </w:rPr>
        <w:t xml:space="preserve"> of the course.</w:t>
      </w:r>
    </w:p>
    <w:p w14:paraId="1518CC42" w14:textId="77777777" w:rsidR="000F3D5F" w:rsidRDefault="000F3D5F" w:rsidP="000F3D5F">
      <w:pPr>
        <w:rPr>
          <w:rFonts w:ascii="Tw Cen MT" w:hAnsi="Tw Cen MT"/>
          <w:sz w:val="28"/>
          <w:szCs w:val="28"/>
        </w:rPr>
      </w:pPr>
    </w:p>
    <w:p w14:paraId="1FEBEE45" w14:textId="77777777" w:rsidR="000F3D5F" w:rsidRPr="00531E1A" w:rsidRDefault="000F3D5F" w:rsidP="000F3D5F">
      <w:pPr>
        <w:rPr>
          <w:rFonts w:ascii="Tw Cen MT" w:hAnsi="Tw Cen MT"/>
          <w:sz w:val="28"/>
          <w:szCs w:val="28"/>
        </w:rPr>
      </w:pPr>
    </w:p>
    <w:p w14:paraId="3920881C" w14:textId="0CD946F3" w:rsidR="000F3D5F" w:rsidRPr="00531E1A" w:rsidRDefault="000F3D5F" w:rsidP="000F3D5F">
      <w:pPr>
        <w:rPr>
          <w:rFonts w:ascii="Tw Cen MT" w:hAnsi="Tw Cen MT"/>
          <w:sz w:val="28"/>
          <w:szCs w:val="28"/>
        </w:rPr>
      </w:pPr>
      <w:r w:rsidRPr="00531E1A">
        <w:rPr>
          <w:rFonts w:ascii="Tw Cen MT" w:hAnsi="Tw Cen MT"/>
          <w:sz w:val="28"/>
          <w:szCs w:val="28"/>
        </w:rPr>
        <w:t xml:space="preserve">I </w:t>
      </w:r>
      <w:r>
        <w:rPr>
          <w:rFonts w:ascii="Tw Cen MT" w:hAnsi="Tw Cen MT"/>
          <w:sz w:val="28"/>
          <w:szCs w:val="28"/>
        </w:rPr>
        <w:t>humbly recommend</w:t>
      </w:r>
      <w:r w:rsidRPr="00531E1A">
        <w:rPr>
          <w:rFonts w:ascii="Tw Cen MT" w:hAnsi="Tw Cen MT"/>
          <w:sz w:val="28"/>
          <w:szCs w:val="28"/>
        </w:rPr>
        <w:t xml:space="preserve"> taking the course </w:t>
      </w:r>
      <w:r>
        <w:rPr>
          <w:rFonts w:ascii="Tw Cen MT" w:hAnsi="Tw Cen MT"/>
          <w:sz w:val="28"/>
          <w:szCs w:val="28"/>
        </w:rPr>
        <w:t xml:space="preserve">in order </w:t>
      </w:r>
      <w:r w:rsidRPr="00531E1A">
        <w:rPr>
          <w:rFonts w:ascii="Tw Cen MT" w:hAnsi="Tw Cen MT"/>
          <w:sz w:val="28"/>
          <w:szCs w:val="28"/>
        </w:rPr>
        <w:t xml:space="preserve">and completing </w:t>
      </w:r>
      <w:r>
        <w:rPr>
          <w:rFonts w:ascii="Tw Cen MT" w:hAnsi="Tw Cen MT"/>
          <w:sz w:val="28"/>
          <w:szCs w:val="28"/>
        </w:rPr>
        <w:t>the</w:t>
      </w:r>
      <w:r w:rsidRPr="00531E1A">
        <w:rPr>
          <w:rFonts w:ascii="Tw Cen MT" w:hAnsi="Tw Cen MT"/>
          <w:sz w:val="28"/>
          <w:szCs w:val="28"/>
        </w:rPr>
        <w:t xml:space="preserve"> </w:t>
      </w:r>
      <w:r>
        <w:rPr>
          <w:rFonts w:ascii="Tw Cen MT" w:hAnsi="Tw Cen MT"/>
          <w:sz w:val="28"/>
          <w:szCs w:val="28"/>
        </w:rPr>
        <w:t xml:space="preserve">3 </w:t>
      </w:r>
      <w:r w:rsidRPr="00531E1A">
        <w:rPr>
          <w:rFonts w:ascii="Tw Cen MT" w:hAnsi="Tw Cen MT"/>
          <w:sz w:val="28"/>
          <w:szCs w:val="28"/>
        </w:rPr>
        <w:t>Success Journal</w:t>
      </w:r>
      <w:r>
        <w:rPr>
          <w:rFonts w:ascii="Tw Cen MT" w:hAnsi="Tw Cen MT"/>
          <w:sz w:val="28"/>
          <w:szCs w:val="28"/>
        </w:rPr>
        <w:t>s</w:t>
      </w:r>
      <w:r w:rsidRPr="00531E1A">
        <w:rPr>
          <w:rFonts w:ascii="Tw Cen MT" w:hAnsi="Tw Cen MT"/>
          <w:sz w:val="28"/>
          <w:szCs w:val="28"/>
        </w:rPr>
        <w:t xml:space="preserve"> in order </w:t>
      </w:r>
      <w:r>
        <w:rPr>
          <w:rFonts w:ascii="Tw Cen MT" w:hAnsi="Tw Cen MT"/>
          <w:sz w:val="28"/>
          <w:szCs w:val="28"/>
        </w:rPr>
        <w:t>because you</w:t>
      </w:r>
      <w:r w:rsidRPr="00531E1A">
        <w:rPr>
          <w:rFonts w:ascii="Tw Cen MT" w:hAnsi="Tw Cen MT"/>
          <w:sz w:val="28"/>
          <w:szCs w:val="28"/>
        </w:rPr>
        <w:t xml:space="preserve"> might learn what to include and what not to include on your resume and </w:t>
      </w:r>
      <w:r>
        <w:rPr>
          <w:rFonts w:ascii="Tw Cen MT" w:hAnsi="Tw Cen MT"/>
          <w:sz w:val="28"/>
          <w:szCs w:val="28"/>
        </w:rPr>
        <w:t xml:space="preserve">optimized </w:t>
      </w:r>
      <w:r w:rsidRPr="00531E1A">
        <w:rPr>
          <w:rFonts w:ascii="Tw Cen MT" w:hAnsi="Tw Cen MT"/>
          <w:sz w:val="28"/>
          <w:szCs w:val="28"/>
        </w:rPr>
        <w:t xml:space="preserve">LinkedIn profile based on how you answer the interview questions in Part 1 of this course. </w:t>
      </w:r>
      <w:r w:rsidR="005B009C">
        <w:rPr>
          <w:rFonts w:ascii="Tw Cen MT" w:hAnsi="Tw Cen MT"/>
          <w:sz w:val="28"/>
          <w:szCs w:val="28"/>
        </w:rPr>
        <w:t xml:space="preserve">In addition, the optional goal setting workshop in Part 2 of this course might help you when it comes to pursuing a new career (via networking). </w:t>
      </w:r>
    </w:p>
    <w:p w14:paraId="3012791B" w14:textId="77777777" w:rsidR="000F3D5F" w:rsidRPr="00531E1A" w:rsidRDefault="000F3D5F" w:rsidP="000F3D5F">
      <w:pPr>
        <w:rPr>
          <w:rFonts w:ascii="Tw Cen MT" w:hAnsi="Tw Cen MT"/>
          <w:sz w:val="28"/>
          <w:szCs w:val="28"/>
        </w:rPr>
      </w:pPr>
    </w:p>
    <w:p w14:paraId="4FBCDFF8" w14:textId="77777777" w:rsidR="000F3D5F" w:rsidRPr="00C2632E" w:rsidRDefault="000F3D5F" w:rsidP="000F3D5F">
      <w:pPr>
        <w:rPr>
          <w:rFonts w:ascii="Tw Cen MT" w:hAnsi="Tw Cen MT"/>
          <w:sz w:val="28"/>
        </w:rPr>
      </w:pPr>
      <w:r w:rsidRPr="00C2632E">
        <w:rPr>
          <w:rFonts w:ascii="Tw Cen MT" w:hAnsi="Tw Cen MT"/>
          <w:sz w:val="28"/>
        </w:rPr>
        <w:t>As always, I am here to help if you have any questions.</w:t>
      </w:r>
    </w:p>
    <w:p w14:paraId="1BE8FACC" w14:textId="77777777" w:rsidR="000F3D5F" w:rsidRPr="00C2632E" w:rsidRDefault="000F3D5F" w:rsidP="000F3D5F">
      <w:pPr>
        <w:rPr>
          <w:rFonts w:ascii="Tw Cen MT" w:hAnsi="Tw Cen MT"/>
          <w:sz w:val="28"/>
        </w:rPr>
      </w:pPr>
    </w:p>
    <w:p w14:paraId="53EA2572" w14:textId="77777777" w:rsidR="000F3D5F" w:rsidRPr="00C2632E" w:rsidRDefault="000F3D5F" w:rsidP="000F3D5F">
      <w:pPr>
        <w:rPr>
          <w:rFonts w:ascii="Tw Cen MT" w:hAnsi="Tw Cen MT"/>
          <w:sz w:val="28"/>
        </w:rPr>
      </w:pPr>
      <w:r w:rsidRPr="00C2632E">
        <w:rPr>
          <w:rFonts w:ascii="Tw Cen MT" w:hAnsi="Tw Cen MT"/>
          <w:sz w:val="28"/>
        </w:rPr>
        <w:t xml:space="preserve">Enjoy the course! Thanks </w:t>
      </w:r>
    </w:p>
    <w:p w14:paraId="58AB6F3D" w14:textId="77777777" w:rsidR="000F3D5F" w:rsidRDefault="000F3D5F" w:rsidP="000F3D5F">
      <w:pPr>
        <w:rPr>
          <w:rFonts w:ascii="Tw Cen MT" w:hAnsi="Tw Cen MT"/>
          <w:sz w:val="28"/>
        </w:rPr>
      </w:pPr>
      <w:r w:rsidRPr="00C2632E">
        <w:rPr>
          <w:rFonts w:ascii="Tw Cen MT" w:hAnsi="Tw Cen MT"/>
          <w:sz w:val="28"/>
        </w:rPr>
        <w:t xml:space="preserve">Chris </w:t>
      </w:r>
      <w:r>
        <w:rPr>
          <w:rFonts w:ascii="Tw Cen MT" w:hAnsi="Tw Cen MT"/>
          <w:sz w:val="28"/>
        </w:rPr>
        <w:t>Haroun</w:t>
      </w:r>
    </w:p>
    <w:p w14:paraId="43D7556C" w14:textId="77777777" w:rsidR="000F3D5F" w:rsidRDefault="000F3D5F" w:rsidP="000F3D5F">
      <w:pPr>
        <w:rPr>
          <w:rFonts w:ascii="Tw Cen MT" w:hAnsi="Tw Cen MT"/>
          <w:sz w:val="28"/>
        </w:rPr>
      </w:pPr>
      <w:r w:rsidRPr="00C2632E">
        <w:rPr>
          <w:rFonts w:ascii="Tw Cen MT" w:hAnsi="Tw Cen MT"/>
          <w:sz w:val="28"/>
        </w:rPr>
        <w:t xml:space="preserve"> </w:t>
      </w:r>
      <w:r>
        <w:rPr>
          <w:rFonts w:ascii="Tw Cen MT" w:hAnsi="Tw Cen MT"/>
          <w:sz w:val="28"/>
        </w:rPr>
        <w:t xml:space="preserve"> </w:t>
      </w:r>
      <w:r w:rsidRPr="00C2632E">
        <w:rPr>
          <w:rFonts w:ascii="Tw Cen MT" w:hAnsi="Tw Cen MT"/>
          <w:sz w:val="28"/>
        </w:rPr>
        <w:t>: )</w:t>
      </w:r>
    </w:p>
    <w:p w14:paraId="22EA8BE0" w14:textId="77777777" w:rsidR="00FC67B9" w:rsidRDefault="00FC67B9" w:rsidP="000F3D5F">
      <w:pPr>
        <w:rPr>
          <w:rFonts w:ascii="Tw Cen MT" w:hAnsi="Tw Cen MT"/>
        </w:rPr>
      </w:pPr>
    </w:p>
    <w:p w14:paraId="1B04C713" w14:textId="77777777" w:rsidR="00FC67B9" w:rsidRPr="00B60E3E" w:rsidRDefault="00FC67B9" w:rsidP="00FC67B9">
      <w:pPr>
        <w:rPr>
          <w:rFonts w:ascii="Tw Cen MT" w:hAnsi="Tw Cen MT"/>
        </w:rPr>
      </w:pPr>
    </w:p>
    <w:p w14:paraId="2155EE4F" w14:textId="423EE474" w:rsidR="005B009C" w:rsidRDefault="005B009C">
      <w:pPr>
        <w:rPr>
          <w:rFonts w:ascii="Tw Cen MT" w:hAnsi="Tw Cen MT"/>
        </w:rPr>
      </w:pPr>
      <w:r>
        <w:rPr>
          <w:rFonts w:ascii="Tw Cen MT" w:hAnsi="Tw Cen MT"/>
        </w:rPr>
        <w:br w:type="page"/>
      </w:r>
    </w:p>
    <w:p w14:paraId="01CEFFE0" w14:textId="77777777" w:rsidR="00FC67B9" w:rsidRPr="00B60E3E" w:rsidRDefault="00FC67B9" w:rsidP="00FC67B9">
      <w:pPr>
        <w:rPr>
          <w:rFonts w:ascii="Tw Cen MT" w:hAnsi="Tw Cen MT"/>
        </w:rPr>
      </w:pPr>
    </w:p>
    <w:p w14:paraId="78A40E55" w14:textId="77777777" w:rsidR="009179C9" w:rsidRDefault="00FC67B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b/>
          <w:u w:val="single"/>
        </w:rPr>
        <w:t>Section #</w:t>
      </w:r>
      <w:r w:rsidR="009179C9">
        <w:rPr>
          <w:rFonts w:ascii="Tw Cen MT" w:hAnsi="Tw Cen MT"/>
          <w:b/>
          <w:u w:val="single"/>
        </w:rPr>
        <w:t>42</w:t>
      </w:r>
      <w:r w:rsidRPr="00B60E3E">
        <w:rPr>
          <w:rFonts w:ascii="Tw Cen MT" w:hAnsi="Tw Cen MT"/>
        </w:rPr>
        <w:t>:</w:t>
      </w:r>
    </w:p>
    <w:p w14:paraId="0F49169F" w14:textId="02655CB3" w:rsidR="009179C9" w:rsidRPr="00B60E3E" w:rsidRDefault="00FC67B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rPr>
        <w:t xml:space="preserve"> </w:t>
      </w:r>
      <w:r w:rsidR="00360A94">
        <w:rPr>
          <w:rFonts w:ascii="Tw Cen MT" w:hAnsi="Tw Cen MT"/>
        </w:rPr>
        <w:br/>
      </w:r>
      <w:r w:rsidR="009179C9" w:rsidRPr="009179C9">
        <w:rPr>
          <w:rFonts w:ascii="Tw Cen MT" w:hAnsi="Tw Cen MT"/>
        </w:rPr>
        <w:t xml:space="preserve">Networking: Now is the Best Time in Your Life &amp; </w:t>
      </w:r>
      <w:r w:rsidR="009179C9">
        <w:rPr>
          <w:rFonts w:ascii="Tw Cen MT" w:hAnsi="Tw Cen MT"/>
        </w:rPr>
        <w:t xml:space="preserve">in </w:t>
      </w:r>
      <w:r w:rsidR="009179C9" w:rsidRPr="009179C9">
        <w:rPr>
          <w:rFonts w:ascii="Tw Cen MT" w:hAnsi="Tw Cen MT"/>
        </w:rPr>
        <w:t>History to Network</w:t>
      </w:r>
    </w:p>
    <w:p w14:paraId="01F57AAD" w14:textId="77777777" w:rsidR="00FC67B9" w:rsidRPr="00B60E3E" w:rsidRDefault="00FC67B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caps w:val="0"/>
          <w:spacing w:val="0"/>
          <w:sz w:val="24"/>
          <w:szCs w:val="24"/>
        </w:rPr>
        <w:br/>
      </w:r>
      <w:r w:rsidRPr="00B60E3E">
        <w:rPr>
          <w:rFonts w:ascii="Tw Cen MT" w:hAnsi="Tw Cen MT"/>
          <w:b/>
          <w:u w:val="single"/>
        </w:rPr>
        <w:t>exercise #</w:t>
      </w:r>
      <w:r w:rsidR="00EA0AFC">
        <w:rPr>
          <w:rFonts w:ascii="Tw Cen MT" w:hAnsi="Tw Cen MT"/>
          <w:b/>
          <w:u w:val="single"/>
        </w:rPr>
        <w:t>42</w:t>
      </w:r>
      <w:r w:rsidRPr="00B60E3E">
        <w:rPr>
          <w:rFonts w:ascii="Tw Cen MT" w:hAnsi="Tw Cen MT"/>
          <w:b/>
        </w:rPr>
        <w:t>:</w:t>
      </w:r>
      <w:r w:rsidRPr="00B60E3E">
        <w:rPr>
          <w:rFonts w:ascii="Tw Cen MT" w:hAnsi="Tw Cen MT"/>
        </w:rPr>
        <w:t xml:space="preserve"> </w:t>
      </w:r>
    </w:p>
    <w:p w14:paraId="416FF911" w14:textId="77777777" w:rsidR="00FC67B9" w:rsidRDefault="00FC67B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p>
    <w:p w14:paraId="7FB2E02F" w14:textId="77777777" w:rsidR="00FC67B9" w:rsidRPr="00B60E3E" w:rsidRDefault="005A6D05"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t>setting up the premium subscription version of linkedin</w:t>
      </w:r>
    </w:p>
    <w:p w14:paraId="0C4F6835" w14:textId="77777777" w:rsidR="00FC67B9" w:rsidRPr="00B60E3E" w:rsidRDefault="00FC67B9" w:rsidP="00FC67B9">
      <w:pPr>
        <w:rPr>
          <w:rFonts w:ascii="Tw Cen MT" w:hAnsi="Tw Cen MT"/>
        </w:rPr>
      </w:pPr>
    </w:p>
    <w:p w14:paraId="5D5D79EA" w14:textId="77777777" w:rsidR="009179C9" w:rsidRDefault="009179C9" w:rsidP="009179C9">
      <w:pPr>
        <w:rPr>
          <w:rFonts w:ascii="Tw Cen MT" w:hAnsi="Tw Cen MT"/>
        </w:rPr>
      </w:pPr>
      <w:r w:rsidRPr="009179C9">
        <w:rPr>
          <w:rFonts w:ascii="Tw Cen MT" w:hAnsi="Tw Cen MT"/>
        </w:rPr>
        <w:t>In this exercise all I want you to do is sign up for t</w:t>
      </w:r>
      <w:r>
        <w:rPr>
          <w:rFonts w:ascii="Tw Cen MT" w:hAnsi="Tw Cen MT"/>
        </w:rPr>
        <w:t xml:space="preserve">he premium version of LinkedIn, </w:t>
      </w:r>
      <w:r w:rsidRPr="009179C9">
        <w:rPr>
          <w:rFonts w:ascii="Tw Cen MT" w:hAnsi="Tw Cen MT"/>
        </w:rPr>
        <w:t>which you can do by going to your profile and selecting try the premium version of LinkedIn</w:t>
      </w:r>
      <w:r>
        <w:rPr>
          <w:rFonts w:ascii="Tw Cen MT" w:hAnsi="Tw Cen MT"/>
        </w:rPr>
        <w:t xml:space="preserve"> for free, per this image:</w:t>
      </w:r>
    </w:p>
    <w:p w14:paraId="661AFCD8" w14:textId="77777777" w:rsidR="009179C9" w:rsidRDefault="009179C9" w:rsidP="009179C9">
      <w:pPr>
        <w:rPr>
          <w:rFonts w:ascii="Tw Cen MT" w:hAnsi="Tw Cen MT"/>
        </w:rPr>
      </w:pPr>
    </w:p>
    <w:p w14:paraId="3462C775" w14:textId="77777777" w:rsidR="009179C9" w:rsidRPr="009179C9" w:rsidRDefault="005262D9" w:rsidP="009179C9">
      <w:pPr>
        <w:rPr>
          <w:rFonts w:ascii="Tw Cen MT" w:hAnsi="Tw Cen MT"/>
        </w:rPr>
      </w:pPr>
      <w:r w:rsidRPr="009179C9">
        <w:rPr>
          <w:rFonts w:ascii="Tw Cen MT" w:hAnsi="Tw Cen MT"/>
          <w:noProof/>
        </w:rPr>
        <w:drawing>
          <wp:inline distT="0" distB="0" distL="0" distR="0" wp14:anchorId="768CBDE8" wp14:editId="105E719C">
            <wp:extent cx="594360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943600" cy="3276600"/>
                    </a:xfrm>
                    <a:prstGeom prst="rect">
                      <a:avLst/>
                    </a:prstGeom>
                    <a:noFill/>
                    <a:ln>
                      <a:noFill/>
                    </a:ln>
                  </pic:spPr>
                </pic:pic>
              </a:graphicData>
            </a:graphic>
          </wp:inline>
        </w:drawing>
      </w:r>
    </w:p>
    <w:p w14:paraId="4C8A96F0" w14:textId="77777777" w:rsidR="00FC67B9" w:rsidRPr="00B60E3E" w:rsidRDefault="004822B3" w:rsidP="00FC67B9">
      <w:pPr>
        <w:rPr>
          <w:rFonts w:ascii="Tw Cen MT" w:hAnsi="Tw Cen MT"/>
        </w:rPr>
      </w:pPr>
      <w:r>
        <w:rPr>
          <w:rFonts w:ascii="Tw Cen MT" w:hAnsi="Tw Cen MT"/>
        </w:rPr>
        <w:t xml:space="preserve"> </w:t>
      </w:r>
    </w:p>
    <w:p w14:paraId="7BCD614E" w14:textId="77777777" w:rsidR="009179C9" w:rsidRDefault="009179C9" w:rsidP="009179C9">
      <w:pPr>
        <w:rPr>
          <w:rFonts w:ascii="Tw Cen MT" w:hAnsi="Tw Cen MT"/>
        </w:rPr>
      </w:pPr>
      <w:r w:rsidRPr="009179C9">
        <w:rPr>
          <w:rFonts w:ascii="Tw Cen MT" w:hAnsi="Tw Cen MT"/>
        </w:rPr>
        <w:t>We will use this premium service in future exercises to start setting up our informational networking meetings to help us get a job, get a customer or just network to un</w:t>
      </w:r>
      <w:r>
        <w:rPr>
          <w:rFonts w:ascii="Tw Cen MT" w:hAnsi="Tw Cen MT"/>
        </w:rPr>
        <w:t xml:space="preserve">derstand if a certain career or </w:t>
      </w:r>
      <w:r w:rsidRPr="009179C9">
        <w:rPr>
          <w:rFonts w:ascii="Tw Cen MT" w:hAnsi="Tw Cen MT"/>
        </w:rPr>
        <w:t xml:space="preserve">industry is the right fit for you. </w:t>
      </w:r>
    </w:p>
    <w:p w14:paraId="111AF1AA" w14:textId="77777777" w:rsidR="009179C9" w:rsidRDefault="009179C9" w:rsidP="009179C9">
      <w:pPr>
        <w:rPr>
          <w:rFonts w:ascii="Tw Cen MT" w:hAnsi="Tw Cen MT"/>
        </w:rPr>
      </w:pPr>
    </w:p>
    <w:p w14:paraId="51B5B1D7" w14:textId="77777777" w:rsidR="009179C9" w:rsidRPr="009179C9" w:rsidRDefault="009179C9" w:rsidP="009179C9">
      <w:pPr>
        <w:rPr>
          <w:rFonts w:ascii="Tw Cen MT" w:hAnsi="Tw Cen MT"/>
        </w:rPr>
      </w:pPr>
      <w:r w:rsidRPr="009179C9">
        <w:rPr>
          <w:rFonts w:ascii="Tw Cen MT" w:hAnsi="Tw Cen MT"/>
        </w:rPr>
        <w:t>Now before we go on, please know that I am not affiliated with LinkedIn in any way at all</w:t>
      </w:r>
      <w:r>
        <w:rPr>
          <w:rFonts w:ascii="Tw Cen MT" w:hAnsi="Tw Cen MT"/>
        </w:rPr>
        <w:t xml:space="preserve"> (I have no business relationship with LinkedIn)</w:t>
      </w:r>
      <w:r w:rsidRPr="009179C9">
        <w:rPr>
          <w:rFonts w:ascii="Tw Cen MT" w:hAnsi="Tw Cen MT"/>
        </w:rPr>
        <w:t xml:space="preserve">. </w:t>
      </w:r>
    </w:p>
    <w:p w14:paraId="42746FF4" w14:textId="77777777" w:rsidR="009179C9" w:rsidRPr="009179C9" w:rsidRDefault="009179C9" w:rsidP="009179C9">
      <w:pPr>
        <w:rPr>
          <w:rFonts w:ascii="Tw Cen MT" w:hAnsi="Tw Cen MT"/>
        </w:rPr>
      </w:pPr>
    </w:p>
    <w:p w14:paraId="07F7BE3C" w14:textId="77777777" w:rsidR="009179C9" w:rsidRPr="009179C9" w:rsidRDefault="009179C9" w:rsidP="009179C9">
      <w:pPr>
        <w:rPr>
          <w:rFonts w:ascii="Tw Cen MT" w:hAnsi="Tw Cen MT"/>
        </w:rPr>
      </w:pPr>
      <w:r w:rsidRPr="009179C9">
        <w:rPr>
          <w:rFonts w:ascii="Tw Cen MT" w:hAnsi="Tw Cen MT"/>
        </w:rPr>
        <w:t xml:space="preserve">I just think that it is the best networking tool in the world and it has helped my career and my student’s careers tremendously. </w:t>
      </w:r>
    </w:p>
    <w:p w14:paraId="4649A810" w14:textId="77777777" w:rsidR="009179C9" w:rsidRDefault="009179C9" w:rsidP="00FC67B9">
      <w:pPr>
        <w:rPr>
          <w:rFonts w:ascii="Tw Cen MT" w:hAnsi="Tw Cen MT"/>
        </w:rPr>
      </w:pPr>
    </w:p>
    <w:p w14:paraId="12C1445C" w14:textId="77777777" w:rsidR="009179C9" w:rsidRDefault="009179C9" w:rsidP="00FC67B9">
      <w:pPr>
        <w:rPr>
          <w:rFonts w:ascii="Tw Cen MT" w:hAnsi="Tw Cen MT"/>
        </w:rPr>
      </w:pPr>
      <w:r>
        <w:rPr>
          <w:rFonts w:ascii="Tw Cen MT" w:hAnsi="Tw Cen MT"/>
        </w:rPr>
        <w:t>Please see the next page for the next step.</w:t>
      </w:r>
    </w:p>
    <w:p w14:paraId="1B682908" w14:textId="77777777" w:rsidR="009179C9" w:rsidRDefault="009179C9" w:rsidP="00FC67B9">
      <w:pPr>
        <w:rPr>
          <w:rFonts w:ascii="Tw Cen MT" w:hAnsi="Tw Cen MT"/>
        </w:rPr>
      </w:pPr>
      <w:r>
        <w:rPr>
          <w:rFonts w:ascii="Tw Cen MT" w:hAnsi="Tw Cen MT"/>
        </w:rPr>
        <w:br w:type="page"/>
      </w:r>
      <w:r w:rsidRPr="009179C9">
        <w:rPr>
          <w:rFonts w:ascii="Tw Cen MT" w:hAnsi="Tw Cen MT"/>
        </w:rPr>
        <w:lastRenderedPageBreak/>
        <w:t xml:space="preserve">Select the item on the </w:t>
      </w:r>
      <w:r>
        <w:rPr>
          <w:rFonts w:ascii="Tw Cen MT" w:hAnsi="Tw Cen MT"/>
        </w:rPr>
        <w:t>left called Land Your Dream Job:</w:t>
      </w:r>
    </w:p>
    <w:p w14:paraId="05FAE6CF" w14:textId="77777777" w:rsidR="009179C9" w:rsidRDefault="005262D9" w:rsidP="00FC67B9">
      <w:pPr>
        <w:rPr>
          <w:rFonts w:ascii="Tw Cen MT" w:hAnsi="Tw Cen MT"/>
        </w:rPr>
      </w:pPr>
      <w:r w:rsidRPr="009179C9">
        <w:rPr>
          <w:rFonts w:ascii="Tw Cen MT" w:hAnsi="Tw Cen MT"/>
          <w:noProof/>
        </w:rPr>
        <w:drawing>
          <wp:inline distT="0" distB="0" distL="0" distR="0" wp14:anchorId="123918C2" wp14:editId="33778EF6">
            <wp:extent cx="5441323" cy="3576785"/>
            <wp:effectExtent l="203200" t="203200" r="375285" b="386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441315" cy="3576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7550F2" w14:textId="77777777" w:rsidR="009179C9" w:rsidRDefault="009179C9" w:rsidP="00FC67B9">
      <w:pPr>
        <w:rPr>
          <w:rFonts w:ascii="Tw Cen MT" w:hAnsi="Tw Cen MT"/>
        </w:rPr>
      </w:pPr>
    </w:p>
    <w:p w14:paraId="00AEFACE" w14:textId="77777777" w:rsidR="009179C9" w:rsidRPr="009179C9" w:rsidRDefault="009179C9" w:rsidP="009179C9">
      <w:pPr>
        <w:rPr>
          <w:rFonts w:ascii="Tw Cen MT" w:hAnsi="Tw Cen MT"/>
        </w:rPr>
      </w:pPr>
      <w:r w:rsidRPr="009179C9">
        <w:rPr>
          <w:rFonts w:ascii="Tw Cen MT" w:hAnsi="Tw Cen MT"/>
        </w:rPr>
        <w:t xml:space="preserve">I will let you browse jobs and apply </w:t>
      </w:r>
      <w:r>
        <w:rPr>
          <w:rFonts w:ascii="Tw Cen MT" w:hAnsi="Tw Cen MT"/>
        </w:rPr>
        <w:t xml:space="preserve">for jobs </w:t>
      </w:r>
      <w:r w:rsidRPr="009179C9">
        <w:rPr>
          <w:rFonts w:ascii="Tw Cen MT" w:hAnsi="Tw Cen MT"/>
        </w:rPr>
        <w:t>over LinkedIn</w:t>
      </w:r>
      <w:r>
        <w:rPr>
          <w:rFonts w:ascii="Tw Cen MT" w:hAnsi="Tw Cen MT"/>
        </w:rPr>
        <w:t xml:space="preserve"> yourself; </w:t>
      </w:r>
      <w:r w:rsidRPr="009179C9">
        <w:rPr>
          <w:rFonts w:ascii="Tw Cen MT" w:hAnsi="Tw Cen MT"/>
        </w:rPr>
        <w:t>it’s not helpful for me to tea</w:t>
      </w:r>
      <w:r>
        <w:rPr>
          <w:rFonts w:ascii="Tw Cen MT" w:hAnsi="Tw Cen MT"/>
        </w:rPr>
        <w:t>ch you that as LinkedIn and YouT</w:t>
      </w:r>
      <w:r w:rsidRPr="009179C9">
        <w:rPr>
          <w:rFonts w:ascii="Tw Cen MT" w:hAnsi="Tw Cen MT"/>
        </w:rPr>
        <w:t>ube searches can help you with this</w:t>
      </w:r>
      <w:r>
        <w:rPr>
          <w:rFonts w:ascii="Tw Cen MT" w:hAnsi="Tw Cen MT"/>
        </w:rPr>
        <w:t xml:space="preserve"> topic better than I can</w:t>
      </w:r>
      <w:r w:rsidRPr="009179C9">
        <w:rPr>
          <w:rFonts w:ascii="Tw Cen MT" w:hAnsi="Tw Cen MT"/>
        </w:rPr>
        <w:t>.</w:t>
      </w:r>
    </w:p>
    <w:p w14:paraId="53D86EBA" w14:textId="77777777" w:rsidR="009179C9" w:rsidRPr="009179C9" w:rsidRDefault="009179C9" w:rsidP="009179C9">
      <w:pPr>
        <w:rPr>
          <w:rFonts w:ascii="Tw Cen MT" w:hAnsi="Tw Cen MT"/>
        </w:rPr>
      </w:pPr>
    </w:p>
    <w:p w14:paraId="311CB0C3" w14:textId="26DE46F1" w:rsidR="009179C9" w:rsidRDefault="009179C9" w:rsidP="009179C9">
      <w:pPr>
        <w:rPr>
          <w:rFonts w:ascii="Tw Cen MT" w:hAnsi="Tw Cen MT"/>
        </w:rPr>
      </w:pPr>
      <w:r w:rsidRPr="009179C9">
        <w:rPr>
          <w:rFonts w:ascii="Tw Cen MT" w:hAnsi="Tw Cen MT"/>
        </w:rPr>
        <w:t xml:space="preserve">Rather, I want to help you network only. Again – apply to jobs if you want on LinkedIn, but I want to focus on teaching you how to get meetings </w:t>
      </w:r>
      <w:r>
        <w:rPr>
          <w:rFonts w:ascii="Tw Cen MT" w:hAnsi="Tw Cen MT"/>
        </w:rPr>
        <w:t xml:space="preserve">by networking over LinkedIn </w:t>
      </w:r>
      <w:r w:rsidRPr="009179C9">
        <w:rPr>
          <w:rFonts w:ascii="Tw Cen MT" w:hAnsi="Tw Cen MT"/>
        </w:rPr>
        <w:t xml:space="preserve">as it works for me and </w:t>
      </w:r>
      <w:r>
        <w:rPr>
          <w:rFonts w:ascii="Tw Cen MT" w:hAnsi="Tw Cen MT"/>
        </w:rPr>
        <w:t xml:space="preserve">has helped almost all of </w:t>
      </w:r>
      <w:proofErr w:type="gramStart"/>
      <w:r>
        <w:rPr>
          <w:rFonts w:ascii="Tw Cen MT" w:hAnsi="Tw Cen MT"/>
        </w:rPr>
        <w:t>my</w:t>
      </w:r>
      <w:proofErr w:type="gramEnd"/>
      <w:r>
        <w:rPr>
          <w:rFonts w:ascii="Tw Cen MT" w:hAnsi="Tw Cen MT"/>
        </w:rPr>
        <w:t xml:space="preserve"> in </w:t>
      </w:r>
      <w:r w:rsidRPr="009179C9">
        <w:rPr>
          <w:rFonts w:ascii="Tw Cen MT" w:hAnsi="Tw Cen MT"/>
        </w:rPr>
        <w:t>class business students that I teach during the evenings</w:t>
      </w:r>
      <w:r>
        <w:rPr>
          <w:rFonts w:ascii="Tw Cen MT" w:hAnsi="Tw Cen MT"/>
        </w:rPr>
        <w:t xml:space="preserve"> in </w:t>
      </w:r>
      <w:r w:rsidR="006A5977">
        <w:rPr>
          <w:rFonts w:ascii="Tw Cen MT" w:hAnsi="Tw Cen MT"/>
        </w:rPr>
        <w:t xml:space="preserve">the </w:t>
      </w:r>
      <w:r>
        <w:rPr>
          <w:rFonts w:ascii="Tw Cen MT" w:hAnsi="Tw Cen MT"/>
        </w:rPr>
        <w:t>San Francisco</w:t>
      </w:r>
      <w:r w:rsidR="006A5977">
        <w:rPr>
          <w:rFonts w:ascii="Tw Cen MT" w:hAnsi="Tw Cen MT"/>
        </w:rPr>
        <w:t xml:space="preserve"> Bay Area</w:t>
      </w:r>
      <w:r w:rsidRPr="009179C9">
        <w:rPr>
          <w:rFonts w:ascii="Tw Cen MT" w:hAnsi="Tw Cen MT"/>
        </w:rPr>
        <w:t>.</w:t>
      </w:r>
    </w:p>
    <w:p w14:paraId="34B5E9F4" w14:textId="77777777" w:rsidR="009179C9" w:rsidRDefault="009179C9" w:rsidP="00FC67B9">
      <w:pPr>
        <w:rPr>
          <w:rFonts w:ascii="Tw Cen MT" w:hAnsi="Tw Cen MT"/>
        </w:rPr>
      </w:pPr>
    </w:p>
    <w:p w14:paraId="41DD098F" w14:textId="77777777" w:rsidR="009179C9" w:rsidRPr="00B60E3E" w:rsidRDefault="009179C9" w:rsidP="009179C9">
      <w:pPr>
        <w:rPr>
          <w:rFonts w:ascii="Tw Cen MT" w:hAnsi="Tw Cen MT"/>
        </w:rPr>
      </w:pPr>
      <w:r>
        <w:rPr>
          <w:rFonts w:ascii="Tw Cen MT" w:hAnsi="Tw Cen MT"/>
        </w:rPr>
        <w:t xml:space="preserve">Please see the next page for the next step. </w:t>
      </w:r>
    </w:p>
    <w:p w14:paraId="57C49D92" w14:textId="77777777" w:rsidR="005C441F" w:rsidRPr="005C441F" w:rsidRDefault="009179C9" w:rsidP="005C441F">
      <w:pPr>
        <w:rPr>
          <w:rFonts w:ascii="Tw Cen MT" w:hAnsi="Tw Cen MT"/>
        </w:rPr>
      </w:pPr>
      <w:r>
        <w:rPr>
          <w:rFonts w:ascii="Tw Cen MT" w:hAnsi="Tw Cen MT"/>
        </w:rPr>
        <w:br w:type="page"/>
      </w:r>
      <w:r w:rsidR="005C441F" w:rsidRPr="005C441F">
        <w:rPr>
          <w:rFonts w:ascii="Tw Cen MT" w:hAnsi="Tw Cen MT"/>
        </w:rPr>
        <w:lastRenderedPageBreak/>
        <w:t xml:space="preserve">Next select </w:t>
      </w:r>
      <w:r w:rsidR="005C441F">
        <w:rPr>
          <w:rFonts w:ascii="Tw Cen MT" w:hAnsi="Tw Cen MT"/>
        </w:rPr>
        <w:t>‘S</w:t>
      </w:r>
      <w:r w:rsidR="005C441F" w:rsidRPr="005C441F">
        <w:rPr>
          <w:rFonts w:ascii="Tw Cen MT" w:hAnsi="Tw Cen MT"/>
        </w:rPr>
        <w:t>tart my free month</w:t>
      </w:r>
      <w:r w:rsidR="005C441F">
        <w:rPr>
          <w:rFonts w:ascii="Tw Cen MT" w:hAnsi="Tw Cen MT"/>
        </w:rPr>
        <w:t>’</w:t>
      </w:r>
      <w:r w:rsidR="005C441F" w:rsidRPr="005C441F">
        <w:rPr>
          <w:rFonts w:ascii="Tw Cen MT" w:hAnsi="Tw Cen MT"/>
        </w:rPr>
        <w:t xml:space="preserve">. You have 30 days to cancel before they charge you monthly. So if you want, set a calendar alert to remind you in 3 weeks or so to cancel. </w:t>
      </w:r>
    </w:p>
    <w:p w14:paraId="2CDDD616" w14:textId="77777777" w:rsidR="005C441F" w:rsidRPr="005C441F" w:rsidRDefault="005C441F" w:rsidP="005C441F">
      <w:pPr>
        <w:rPr>
          <w:rFonts w:ascii="Tw Cen MT" w:hAnsi="Tw Cen MT"/>
        </w:rPr>
      </w:pPr>
    </w:p>
    <w:p w14:paraId="556AE0FC" w14:textId="49CE15DB" w:rsidR="005C441F" w:rsidRPr="005C441F" w:rsidRDefault="005C441F" w:rsidP="005C441F">
      <w:pPr>
        <w:rPr>
          <w:rFonts w:ascii="Tw Cen MT" w:hAnsi="Tw Cen MT"/>
        </w:rPr>
      </w:pPr>
      <w:r w:rsidRPr="005C441F">
        <w:rPr>
          <w:rFonts w:ascii="Tw Cen MT" w:hAnsi="Tw Cen MT"/>
        </w:rPr>
        <w:t xml:space="preserve">Of course I don’t recommend cancelling as this networking goldmine will change your life. </w:t>
      </w:r>
      <w:r w:rsidR="00213728">
        <w:rPr>
          <w:rFonts w:ascii="Tw Cen MT" w:hAnsi="Tw Cen MT"/>
        </w:rPr>
        <w:t>I</w:t>
      </w:r>
      <w:r w:rsidRPr="005C441F">
        <w:rPr>
          <w:rFonts w:ascii="Tw Cen MT" w:hAnsi="Tw Cen MT"/>
        </w:rPr>
        <w:t xml:space="preserve">t has done wonders for many of my students over the past few years. </w:t>
      </w:r>
    </w:p>
    <w:p w14:paraId="0045F8F8" w14:textId="77777777" w:rsidR="009179C9" w:rsidRDefault="005262D9" w:rsidP="00FC67B9">
      <w:pPr>
        <w:rPr>
          <w:rFonts w:ascii="Tw Cen MT" w:hAnsi="Tw Cen MT"/>
        </w:rPr>
      </w:pPr>
      <w:r w:rsidRPr="005C441F">
        <w:rPr>
          <w:rFonts w:ascii="Tw Cen MT" w:hAnsi="Tw Cen MT"/>
          <w:noProof/>
        </w:rPr>
        <w:drawing>
          <wp:inline distT="0" distB="0" distL="0" distR="0" wp14:anchorId="0CB44DF5" wp14:editId="7C1F7AA1">
            <wp:extent cx="5441323" cy="3814813"/>
            <wp:effectExtent l="203200" t="203200" r="375285" b="3765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441315" cy="3814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6CF845" w14:textId="77777777" w:rsidR="009179C9" w:rsidRDefault="009179C9" w:rsidP="00FC67B9">
      <w:pPr>
        <w:rPr>
          <w:rFonts w:ascii="Tw Cen MT" w:hAnsi="Tw Cen MT"/>
        </w:rPr>
      </w:pPr>
    </w:p>
    <w:p w14:paraId="4A7D2F0E" w14:textId="77777777" w:rsidR="009179C9" w:rsidRPr="00B60E3E" w:rsidRDefault="009179C9" w:rsidP="009179C9">
      <w:pPr>
        <w:rPr>
          <w:rFonts w:ascii="Tw Cen MT" w:hAnsi="Tw Cen MT"/>
        </w:rPr>
      </w:pPr>
      <w:r>
        <w:rPr>
          <w:rFonts w:ascii="Tw Cen MT" w:hAnsi="Tw Cen MT"/>
        </w:rPr>
        <w:t>Please see the next page for the next step</w:t>
      </w:r>
      <w:r w:rsidR="000462A4">
        <w:rPr>
          <w:rFonts w:ascii="Tw Cen MT" w:hAnsi="Tw Cen MT"/>
        </w:rPr>
        <w:t>.</w:t>
      </w:r>
      <w:r>
        <w:rPr>
          <w:rFonts w:ascii="Tw Cen MT" w:hAnsi="Tw Cen MT"/>
        </w:rPr>
        <w:t xml:space="preserve"> </w:t>
      </w:r>
    </w:p>
    <w:p w14:paraId="3F8318F0" w14:textId="77777777" w:rsidR="000462A4" w:rsidRPr="000462A4" w:rsidRDefault="009179C9" w:rsidP="000462A4">
      <w:pPr>
        <w:rPr>
          <w:rFonts w:ascii="Tw Cen MT" w:hAnsi="Tw Cen MT"/>
        </w:rPr>
      </w:pPr>
      <w:r>
        <w:rPr>
          <w:rFonts w:ascii="Tw Cen MT" w:hAnsi="Tw Cen MT"/>
        </w:rPr>
        <w:br w:type="page"/>
      </w:r>
      <w:r w:rsidR="000462A4" w:rsidRPr="000462A4">
        <w:rPr>
          <w:rFonts w:ascii="Tw Cen MT" w:hAnsi="Tw Cen MT"/>
        </w:rPr>
        <w:lastRenderedPageBreak/>
        <w:t xml:space="preserve">I want your profile to always be more complete and </w:t>
      </w:r>
      <w:r w:rsidR="000462A4" w:rsidRPr="000462A4">
        <w:rPr>
          <w:rFonts w:ascii="Tw Cen MT" w:hAnsi="Tw Cen MT"/>
          <w:u w:val="single"/>
        </w:rPr>
        <w:t>much</w:t>
      </w:r>
      <w:r w:rsidR="000462A4" w:rsidRPr="000462A4">
        <w:rPr>
          <w:rFonts w:ascii="Tw Cen MT" w:hAnsi="Tw Cen MT"/>
        </w:rPr>
        <w:t xml:space="preserve"> better than your competition, which is </w:t>
      </w:r>
      <w:r w:rsidR="000462A4">
        <w:rPr>
          <w:rFonts w:ascii="Tw Cen MT" w:hAnsi="Tw Cen MT"/>
        </w:rPr>
        <w:t>what we focused on in Part 2 of this course</w:t>
      </w:r>
      <w:r w:rsidR="000462A4" w:rsidRPr="000462A4">
        <w:rPr>
          <w:rFonts w:ascii="Tw Cen MT" w:hAnsi="Tw Cen MT"/>
        </w:rPr>
        <w:t>. Please remember to be proactive in your new found journalism passion.</w:t>
      </w:r>
      <w:r w:rsidR="000462A4">
        <w:rPr>
          <w:rFonts w:ascii="Tw Cen MT" w:hAnsi="Tw Cen MT"/>
        </w:rPr>
        <w:t xml:space="preserve"> Write often to increase your visibility. </w:t>
      </w:r>
    </w:p>
    <w:p w14:paraId="23608DF9" w14:textId="77777777" w:rsidR="009179C9" w:rsidRDefault="009179C9" w:rsidP="00FC67B9">
      <w:pPr>
        <w:rPr>
          <w:rFonts w:ascii="Tw Cen MT" w:hAnsi="Tw Cen MT"/>
        </w:rPr>
      </w:pPr>
    </w:p>
    <w:p w14:paraId="4A335AAE" w14:textId="77777777" w:rsidR="009179C9" w:rsidRDefault="005262D9" w:rsidP="00FC67B9">
      <w:pPr>
        <w:rPr>
          <w:rFonts w:ascii="Tw Cen MT" w:hAnsi="Tw Cen MT"/>
        </w:rPr>
      </w:pPr>
      <w:r w:rsidRPr="000462A4">
        <w:rPr>
          <w:rFonts w:ascii="Tw Cen MT" w:hAnsi="Tw Cen MT"/>
          <w:noProof/>
        </w:rPr>
        <w:drawing>
          <wp:inline distT="0" distB="0" distL="0" distR="0" wp14:anchorId="5EB06F64" wp14:editId="31AE47BD">
            <wp:extent cx="5441323" cy="4169188"/>
            <wp:effectExtent l="203200" t="203200" r="375285" b="3778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cstate="screen">
                      <a:extLst>
                        <a:ext uri="{28A0092B-C50C-407E-A947-70E740481C1C}">
                          <a14:useLocalDpi xmlns:a14="http://schemas.microsoft.com/office/drawing/2010/main"/>
                        </a:ext>
                      </a:extLst>
                    </a:blip>
                    <a:srcRect/>
                    <a:stretch/>
                  </pic:blipFill>
                  <pic:spPr>
                    <a:xfrm>
                      <a:off x="0" y="0"/>
                      <a:ext cx="5441315" cy="416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2A9B28" w14:textId="77777777" w:rsidR="009179C9" w:rsidRPr="00B60E3E" w:rsidRDefault="009179C9" w:rsidP="009179C9">
      <w:pPr>
        <w:rPr>
          <w:rFonts w:ascii="Tw Cen MT" w:hAnsi="Tw Cen MT"/>
        </w:rPr>
      </w:pPr>
      <w:r>
        <w:rPr>
          <w:rFonts w:ascii="Tw Cen MT" w:hAnsi="Tw Cen MT"/>
        </w:rPr>
        <w:t>Please see the next page for the next step</w:t>
      </w:r>
      <w:r w:rsidR="000462A4">
        <w:rPr>
          <w:rFonts w:ascii="Tw Cen MT" w:hAnsi="Tw Cen MT"/>
        </w:rPr>
        <w:t>.</w:t>
      </w:r>
    </w:p>
    <w:p w14:paraId="108F0E1F" w14:textId="77777777" w:rsidR="000462A4" w:rsidRPr="000462A4" w:rsidRDefault="009179C9" w:rsidP="000462A4">
      <w:pPr>
        <w:rPr>
          <w:rFonts w:ascii="Tw Cen MT" w:hAnsi="Tw Cen MT"/>
        </w:rPr>
      </w:pPr>
      <w:r>
        <w:rPr>
          <w:rFonts w:ascii="Tw Cen MT" w:hAnsi="Tw Cen MT"/>
        </w:rPr>
        <w:br w:type="page"/>
      </w:r>
      <w:r w:rsidR="000462A4" w:rsidRPr="000462A4">
        <w:rPr>
          <w:rFonts w:ascii="Tw Cen MT" w:hAnsi="Tw Cen MT"/>
        </w:rPr>
        <w:lastRenderedPageBreak/>
        <w:t xml:space="preserve">Here </w:t>
      </w:r>
      <w:r w:rsidR="000462A4">
        <w:rPr>
          <w:rFonts w:ascii="Tw Cen MT" w:hAnsi="Tw Cen MT"/>
        </w:rPr>
        <w:t xml:space="preserve">is an interesting feature; per the image below, </w:t>
      </w:r>
      <w:r w:rsidR="000462A4" w:rsidRPr="000462A4">
        <w:rPr>
          <w:rFonts w:ascii="Tw Cen MT" w:hAnsi="Tw Cen MT"/>
        </w:rPr>
        <w:t xml:space="preserve">you can find out who has viewed your profile, meaning recruiters and others. </w:t>
      </w:r>
    </w:p>
    <w:p w14:paraId="5B1D84C4" w14:textId="77777777" w:rsidR="000462A4" w:rsidRPr="000462A4" w:rsidRDefault="000462A4" w:rsidP="000462A4">
      <w:pPr>
        <w:rPr>
          <w:rFonts w:ascii="Tw Cen MT" w:hAnsi="Tw Cen MT"/>
        </w:rPr>
      </w:pPr>
    </w:p>
    <w:p w14:paraId="167B3450" w14:textId="77777777" w:rsidR="009179C9" w:rsidRDefault="005262D9" w:rsidP="00FC67B9">
      <w:pPr>
        <w:rPr>
          <w:rFonts w:ascii="Tw Cen MT" w:hAnsi="Tw Cen MT"/>
        </w:rPr>
      </w:pPr>
      <w:r w:rsidRPr="000462A4">
        <w:rPr>
          <w:rFonts w:ascii="Tw Cen MT" w:hAnsi="Tw Cen MT"/>
          <w:noProof/>
        </w:rPr>
        <w:drawing>
          <wp:inline distT="0" distB="0" distL="0" distR="0" wp14:anchorId="0602F388" wp14:editId="3A456207">
            <wp:extent cx="5441323" cy="4068743"/>
            <wp:effectExtent l="203200" t="203200" r="375285" b="376555"/>
            <wp:docPr id="4"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ChangeAspect="1"/>
                    </pic:cNvPicPr>
                  </pic:nvPicPr>
                  <pic:blipFill rotWithShape="1">
                    <a:blip r:embed="rId12" cstate="screen">
                      <a:extLst>
                        <a:ext uri="{28A0092B-C50C-407E-A947-70E740481C1C}">
                          <a14:useLocalDpi xmlns:a14="http://schemas.microsoft.com/office/drawing/2010/main"/>
                        </a:ext>
                      </a:extLst>
                    </a:blip>
                    <a:srcRect/>
                    <a:stretch/>
                  </pic:blipFill>
                  <pic:spPr>
                    <a:xfrm>
                      <a:off x="0" y="0"/>
                      <a:ext cx="5441315" cy="4068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92A420" w14:textId="77777777" w:rsidR="009179C9" w:rsidRDefault="009179C9" w:rsidP="00FC67B9">
      <w:pPr>
        <w:rPr>
          <w:rFonts w:ascii="Tw Cen MT" w:hAnsi="Tw Cen MT"/>
        </w:rPr>
      </w:pPr>
    </w:p>
    <w:p w14:paraId="07AF28E9" w14:textId="77777777" w:rsidR="009179C9" w:rsidRPr="00B60E3E" w:rsidRDefault="009179C9" w:rsidP="009179C9">
      <w:pPr>
        <w:rPr>
          <w:rFonts w:ascii="Tw Cen MT" w:hAnsi="Tw Cen MT"/>
        </w:rPr>
      </w:pPr>
      <w:r>
        <w:rPr>
          <w:rFonts w:ascii="Tw Cen MT" w:hAnsi="Tw Cen MT"/>
        </w:rPr>
        <w:t>Please see the next page for the next step</w:t>
      </w:r>
      <w:r w:rsidR="000462A4">
        <w:rPr>
          <w:rFonts w:ascii="Tw Cen MT" w:hAnsi="Tw Cen MT"/>
        </w:rPr>
        <w:t>.</w:t>
      </w:r>
      <w:r>
        <w:rPr>
          <w:rFonts w:ascii="Tw Cen MT" w:hAnsi="Tw Cen MT"/>
        </w:rPr>
        <w:t xml:space="preserve"> </w:t>
      </w:r>
    </w:p>
    <w:p w14:paraId="65C1187B" w14:textId="77777777" w:rsidR="000462A4" w:rsidRPr="000462A4" w:rsidRDefault="009179C9" w:rsidP="000462A4">
      <w:pPr>
        <w:rPr>
          <w:rFonts w:ascii="Tw Cen MT" w:hAnsi="Tw Cen MT"/>
        </w:rPr>
      </w:pPr>
      <w:r>
        <w:rPr>
          <w:rFonts w:ascii="Tw Cen MT" w:hAnsi="Tw Cen MT"/>
        </w:rPr>
        <w:br w:type="page"/>
      </w:r>
      <w:r w:rsidR="000462A4" w:rsidRPr="000462A4">
        <w:rPr>
          <w:rFonts w:ascii="Tw Cen MT" w:hAnsi="Tw Cen MT"/>
        </w:rPr>
        <w:lastRenderedPageBreak/>
        <w:t>If you don’t want others to know that you are looking at their profiles, then after you s</w:t>
      </w:r>
      <w:r w:rsidR="000462A4">
        <w:rPr>
          <w:rFonts w:ascii="Tw Cen MT" w:hAnsi="Tw Cen MT"/>
        </w:rPr>
        <w:t xml:space="preserve">ign up in this exercise, </w:t>
      </w:r>
      <w:r w:rsidR="000462A4" w:rsidRPr="000462A4">
        <w:rPr>
          <w:rFonts w:ascii="Tw Cen MT" w:hAnsi="Tw Cen MT"/>
        </w:rPr>
        <w:t>then mouse over the small image of you in the top right hand corner and select privacy settings:</w:t>
      </w:r>
    </w:p>
    <w:p w14:paraId="3BD51C79" w14:textId="77777777" w:rsidR="009179C9" w:rsidRDefault="005262D9" w:rsidP="00FC67B9">
      <w:pPr>
        <w:rPr>
          <w:rFonts w:ascii="Tw Cen MT" w:hAnsi="Tw Cen MT"/>
        </w:rPr>
      </w:pPr>
      <w:r w:rsidRPr="000462A4">
        <w:rPr>
          <w:rFonts w:ascii="Tw Cen MT" w:hAnsi="Tw Cen MT"/>
          <w:noProof/>
        </w:rPr>
        <w:drawing>
          <wp:inline distT="0" distB="0" distL="0" distR="0" wp14:anchorId="12CE742C" wp14:editId="154B765B">
            <wp:extent cx="5441323" cy="3716721"/>
            <wp:effectExtent l="203200" t="203200" r="375285" b="3727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441315" cy="3716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2161C" w14:textId="77777777" w:rsidR="009179C9" w:rsidRDefault="009179C9" w:rsidP="00FC67B9">
      <w:pPr>
        <w:rPr>
          <w:rFonts w:ascii="Tw Cen MT" w:hAnsi="Tw Cen MT"/>
        </w:rPr>
      </w:pPr>
    </w:p>
    <w:p w14:paraId="40072D4D" w14:textId="77777777" w:rsidR="009179C9" w:rsidRPr="00B60E3E" w:rsidRDefault="009179C9" w:rsidP="009179C9">
      <w:pPr>
        <w:rPr>
          <w:rFonts w:ascii="Tw Cen MT" w:hAnsi="Tw Cen MT"/>
        </w:rPr>
      </w:pPr>
      <w:r>
        <w:rPr>
          <w:rFonts w:ascii="Tw Cen MT" w:hAnsi="Tw Cen MT"/>
        </w:rPr>
        <w:t>Please see the next page for the next step</w:t>
      </w:r>
      <w:r w:rsidR="00CD6254">
        <w:rPr>
          <w:rFonts w:ascii="Tw Cen MT" w:hAnsi="Tw Cen MT"/>
        </w:rPr>
        <w:t>.</w:t>
      </w:r>
      <w:r>
        <w:rPr>
          <w:rFonts w:ascii="Tw Cen MT" w:hAnsi="Tw Cen MT"/>
        </w:rPr>
        <w:t xml:space="preserve"> </w:t>
      </w:r>
    </w:p>
    <w:p w14:paraId="6E61C9FF" w14:textId="77777777" w:rsidR="00047954" w:rsidRPr="00047954" w:rsidRDefault="009179C9" w:rsidP="00047954">
      <w:pPr>
        <w:rPr>
          <w:rFonts w:ascii="Tw Cen MT" w:hAnsi="Tw Cen MT"/>
        </w:rPr>
      </w:pPr>
      <w:r>
        <w:rPr>
          <w:rFonts w:ascii="Tw Cen MT" w:hAnsi="Tw Cen MT"/>
        </w:rPr>
        <w:br w:type="page"/>
      </w:r>
      <w:r w:rsidR="00047954" w:rsidRPr="00047954">
        <w:rPr>
          <w:rFonts w:ascii="Tw Cen MT" w:hAnsi="Tw Cen MT"/>
        </w:rPr>
        <w:lastRenderedPageBreak/>
        <w:t xml:space="preserve">Then select </w:t>
      </w:r>
      <w:r w:rsidR="00047954">
        <w:rPr>
          <w:rFonts w:ascii="Tw Cen MT" w:hAnsi="Tw Cen MT"/>
        </w:rPr>
        <w:t>‘P</w:t>
      </w:r>
      <w:r w:rsidR="00047954" w:rsidRPr="00047954">
        <w:rPr>
          <w:rFonts w:ascii="Tw Cen MT" w:hAnsi="Tw Cen MT"/>
        </w:rPr>
        <w:t>rivacy</w:t>
      </w:r>
      <w:r w:rsidR="00047954">
        <w:rPr>
          <w:rFonts w:ascii="Tw Cen MT" w:hAnsi="Tw Cen MT"/>
        </w:rPr>
        <w:t>’</w:t>
      </w:r>
      <w:r w:rsidR="00047954" w:rsidRPr="00047954">
        <w:rPr>
          <w:rFonts w:ascii="Tw Cen MT" w:hAnsi="Tw Cen MT"/>
        </w:rPr>
        <w:t xml:space="preserve"> at the top, then </w:t>
      </w:r>
      <w:r w:rsidR="00047954">
        <w:rPr>
          <w:rFonts w:ascii="Tw Cen MT" w:hAnsi="Tw Cen MT"/>
        </w:rPr>
        <w:t>select ‘P</w:t>
      </w:r>
      <w:r w:rsidR="00047954" w:rsidRPr="00047954">
        <w:rPr>
          <w:rFonts w:ascii="Tw Cen MT" w:hAnsi="Tw Cen MT"/>
        </w:rPr>
        <w:t>rofile viewing options</w:t>
      </w:r>
      <w:r w:rsidR="00047954">
        <w:rPr>
          <w:rFonts w:ascii="Tw Cen MT" w:hAnsi="Tw Cen MT"/>
        </w:rPr>
        <w:t>’</w:t>
      </w:r>
      <w:r w:rsidR="00047954" w:rsidRPr="00047954">
        <w:rPr>
          <w:rFonts w:ascii="Tw Cen MT" w:hAnsi="Tw Cen MT"/>
        </w:rPr>
        <w:t xml:space="preserve"> and then change it to </w:t>
      </w:r>
      <w:r w:rsidR="00047954">
        <w:rPr>
          <w:rFonts w:ascii="Tw Cen MT" w:hAnsi="Tw Cen MT"/>
        </w:rPr>
        <w:t>‘P</w:t>
      </w:r>
      <w:r w:rsidR="00047954" w:rsidRPr="00047954">
        <w:rPr>
          <w:rFonts w:ascii="Tw Cen MT" w:hAnsi="Tw Cen MT"/>
        </w:rPr>
        <w:t>rivate mode</w:t>
      </w:r>
      <w:r w:rsidR="00047954">
        <w:rPr>
          <w:rFonts w:ascii="Tw Cen MT" w:hAnsi="Tw Cen MT"/>
        </w:rPr>
        <w:t>’</w:t>
      </w:r>
      <w:r w:rsidR="00047954" w:rsidRPr="00047954">
        <w:rPr>
          <w:rFonts w:ascii="Tw Cen MT" w:hAnsi="Tw Cen MT"/>
        </w:rPr>
        <w:t>, which means all the person will see when you viewed their account</w:t>
      </w:r>
      <w:r w:rsidR="00047954">
        <w:rPr>
          <w:rFonts w:ascii="Tw Cen MT" w:hAnsi="Tw Cen MT"/>
        </w:rPr>
        <w:t xml:space="preserve"> profile</w:t>
      </w:r>
      <w:r w:rsidR="00047954" w:rsidRPr="00047954">
        <w:rPr>
          <w:rFonts w:ascii="Tw Cen MT" w:hAnsi="Tw Cen MT"/>
        </w:rPr>
        <w:t xml:space="preserve"> is </w:t>
      </w:r>
      <w:r w:rsidR="00047954">
        <w:rPr>
          <w:rFonts w:ascii="Tw Cen MT" w:hAnsi="Tw Cen MT"/>
        </w:rPr>
        <w:t>‘</w:t>
      </w:r>
      <w:r w:rsidR="00047954" w:rsidRPr="00047954">
        <w:rPr>
          <w:rFonts w:ascii="Tw Cen MT" w:hAnsi="Tw Cen MT"/>
        </w:rPr>
        <w:t>Anonymous LinkedIn member</w:t>
      </w:r>
      <w:r w:rsidR="00047954">
        <w:rPr>
          <w:rFonts w:ascii="Tw Cen MT" w:hAnsi="Tw Cen MT"/>
        </w:rPr>
        <w:t>’</w:t>
      </w:r>
      <w:r w:rsidR="00047954" w:rsidRPr="00047954">
        <w:rPr>
          <w:rFonts w:ascii="Tw Cen MT" w:hAnsi="Tw Cen MT"/>
        </w:rPr>
        <w:t>.</w:t>
      </w:r>
    </w:p>
    <w:p w14:paraId="388F3279" w14:textId="77777777" w:rsidR="009179C9" w:rsidRDefault="009179C9" w:rsidP="00FC67B9">
      <w:pPr>
        <w:rPr>
          <w:rFonts w:ascii="Tw Cen MT" w:hAnsi="Tw Cen MT"/>
        </w:rPr>
      </w:pPr>
    </w:p>
    <w:p w14:paraId="68902917" w14:textId="77777777" w:rsidR="009179C9" w:rsidRDefault="005262D9" w:rsidP="00FC67B9">
      <w:pPr>
        <w:rPr>
          <w:rFonts w:ascii="Tw Cen MT" w:hAnsi="Tw Cen MT"/>
        </w:rPr>
      </w:pPr>
      <w:r w:rsidRPr="00047954">
        <w:rPr>
          <w:rFonts w:ascii="Tw Cen MT" w:hAnsi="Tw Cen MT"/>
          <w:noProof/>
        </w:rPr>
        <w:drawing>
          <wp:inline distT="0" distB="0" distL="0" distR="0" wp14:anchorId="0B0847A5" wp14:editId="57B13C76">
            <wp:extent cx="5441323" cy="3486038"/>
            <wp:effectExtent l="203200" t="203200" r="375285" b="37528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441315" cy="3485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854F16" w14:textId="77777777" w:rsidR="009179C9" w:rsidRPr="00B60E3E" w:rsidRDefault="009179C9" w:rsidP="009179C9">
      <w:pPr>
        <w:rPr>
          <w:rFonts w:ascii="Tw Cen MT" w:hAnsi="Tw Cen MT"/>
        </w:rPr>
      </w:pPr>
      <w:r>
        <w:rPr>
          <w:rFonts w:ascii="Tw Cen MT" w:hAnsi="Tw Cen MT"/>
        </w:rPr>
        <w:t>Please see the next page for the next step</w:t>
      </w:r>
      <w:r w:rsidR="00CD6254">
        <w:rPr>
          <w:rFonts w:ascii="Tw Cen MT" w:hAnsi="Tw Cen MT"/>
        </w:rPr>
        <w:t>.</w:t>
      </w:r>
      <w:r>
        <w:rPr>
          <w:rFonts w:ascii="Tw Cen MT" w:hAnsi="Tw Cen MT"/>
        </w:rPr>
        <w:t xml:space="preserve"> </w:t>
      </w:r>
    </w:p>
    <w:p w14:paraId="7E38093B" w14:textId="77777777" w:rsidR="009179C9" w:rsidRDefault="009179C9" w:rsidP="00FC67B9">
      <w:pPr>
        <w:rPr>
          <w:rFonts w:ascii="Tw Cen MT" w:hAnsi="Tw Cen MT"/>
        </w:rPr>
      </w:pPr>
    </w:p>
    <w:p w14:paraId="46C72195" w14:textId="77777777" w:rsidR="009179C9" w:rsidRDefault="009179C9" w:rsidP="00FC67B9">
      <w:pPr>
        <w:rPr>
          <w:rFonts w:ascii="Tw Cen MT" w:hAnsi="Tw Cen MT"/>
        </w:rPr>
      </w:pPr>
    </w:p>
    <w:p w14:paraId="6060226D" w14:textId="77777777" w:rsidR="00CD6254" w:rsidRPr="00CD6254" w:rsidRDefault="009179C9" w:rsidP="00CD6254">
      <w:pPr>
        <w:rPr>
          <w:rFonts w:ascii="Tw Cen MT" w:hAnsi="Tw Cen MT"/>
        </w:rPr>
      </w:pPr>
      <w:r>
        <w:rPr>
          <w:rFonts w:ascii="Tw Cen MT" w:hAnsi="Tw Cen MT"/>
        </w:rPr>
        <w:br w:type="page"/>
      </w:r>
      <w:r w:rsidR="00CD6254" w:rsidRPr="00CD6254">
        <w:rPr>
          <w:rFonts w:ascii="Tw Cen MT" w:hAnsi="Tw Cen MT"/>
        </w:rPr>
        <w:lastRenderedPageBreak/>
        <w:t xml:space="preserve">Another cool feature is that you can get recruiters to see your full profile so they can reach out to you which is of course optimal from a networking perspective, especially if potential employers or recruiters reach out to you. </w:t>
      </w:r>
    </w:p>
    <w:p w14:paraId="63158C82" w14:textId="77777777" w:rsidR="009179C9" w:rsidRDefault="009179C9" w:rsidP="00FC67B9">
      <w:pPr>
        <w:rPr>
          <w:rFonts w:ascii="Tw Cen MT" w:hAnsi="Tw Cen MT"/>
        </w:rPr>
      </w:pPr>
    </w:p>
    <w:p w14:paraId="4CBC3A0E" w14:textId="77777777" w:rsidR="00CD6254" w:rsidRDefault="005262D9" w:rsidP="00FC67B9">
      <w:pPr>
        <w:rPr>
          <w:rFonts w:ascii="Tw Cen MT" w:hAnsi="Tw Cen MT"/>
        </w:rPr>
      </w:pPr>
      <w:r w:rsidRPr="00CD6254">
        <w:rPr>
          <w:rFonts w:ascii="Tw Cen MT" w:hAnsi="Tw Cen MT"/>
          <w:noProof/>
        </w:rPr>
        <w:drawing>
          <wp:inline distT="0" distB="0" distL="0" distR="0" wp14:anchorId="45696B8F" wp14:editId="78502DFA">
            <wp:extent cx="5441323" cy="3944429"/>
            <wp:effectExtent l="203200" t="203200" r="375285" b="374015"/>
            <wp:docPr id="8"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ChangeAspect="1"/>
                    </pic:cNvPicPr>
                  </pic:nvPicPr>
                  <pic:blipFill rotWithShape="1">
                    <a:blip r:embed="rId15" cstate="screen">
                      <a:extLst>
                        <a:ext uri="{28A0092B-C50C-407E-A947-70E740481C1C}">
                          <a14:useLocalDpi xmlns:a14="http://schemas.microsoft.com/office/drawing/2010/main"/>
                        </a:ext>
                      </a:extLst>
                    </a:blip>
                    <a:srcRect/>
                    <a:stretch/>
                  </pic:blipFill>
                  <pic:spPr>
                    <a:xfrm>
                      <a:off x="0" y="0"/>
                      <a:ext cx="5441315" cy="3943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0C1B53" w14:textId="77777777" w:rsidR="009179C9" w:rsidRDefault="009179C9" w:rsidP="00FC67B9">
      <w:pPr>
        <w:rPr>
          <w:rFonts w:ascii="Tw Cen MT" w:hAnsi="Tw Cen MT"/>
        </w:rPr>
      </w:pPr>
    </w:p>
    <w:p w14:paraId="2781431A" w14:textId="77777777" w:rsidR="009179C9" w:rsidRPr="00B60E3E" w:rsidRDefault="009179C9" w:rsidP="009179C9">
      <w:pPr>
        <w:rPr>
          <w:rFonts w:ascii="Tw Cen MT" w:hAnsi="Tw Cen MT"/>
        </w:rPr>
      </w:pPr>
      <w:r>
        <w:rPr>
          <w:rFonts w:ascii="Tw Cen MT" w:hAnsi="Tw Cen MT"/>
        </w:rPr>
        <w:t>Please see the next page for the next step</w:t>
      </w:r>
      <w:r w:rsidR="00CD6254">
        <w:rPr>
          <w:rFonts w:ascii="Tw Cen MT" w:hAnsi="Tw Cen MT"/>
        </w:rPr>
        <w:t>.</w:t>
      </w:r>
      <w:r>
        <w:rPr>
          <w:rFonts w:ascii="Tw Cen MT" w:hAnsi="Tw Cen MT"/>
        </w:rPr>
        <w:t xml:space="preserve"> </w:t>
      </w:r>
    </w:p>
    <w:p w14:paraId="24F81157" w14:textId="77777777" w:rsidR="009179C9" w:rsidRDefault="009179C9" w:rsidP="00FC67B9">
      <w:pPr>
        <w:rPr>
          <w:rFonts w:ascii="Tw Cen MT" w:hAnsi="Tw Cen MT"/>
        </w:rPr>
      </w:pPr>
    </w:p>
    <w:p w14:paraId="5BBE08BA" w14:textId="77777777" w:rsidR="009179C9" w:rsidRDefault="009179C9" w:rsidP="00FC67B9">
      <w:pPr>
        <w:rPr>
          <w:rFonts w:ascii="Tw Cen MT" w:hAnsi="Tw Cen MT"/>
        </w:rPr>
      </w:pPr>
    </w:p>
    <w:p w14:paraId="2461A469" w14:textId="39C04C71" w:rsidR="00CD6254" w:rsidRDefault="009179C9" w:rsidP="00CD6254">
      <w:pPr>
        <w:rPr>
          <w:rFonts w:ascii="Tw Cen MT" w:hAnsi="Tw Cen MT"/>
        </w:rPr>
      </w:pPr>
      <w:r>
        <w:rPr>
          <w:rFonts w:ascii="Tw Cen MT" w:hAnsi="Tw Cen MT"/>
        </w:rPr>
        <w:br w:type="page"/>
      </w:r>
      <w:r w:rsidR="00CD6254" w:rsidRPr="00CD6254">
        <w:rPr>
          <w:rFonts w:ascii="Tw Cen MT" w:hAnsi="Tw Cen MT"/>
        </w:rPr>
        <w:lastRenderedPageBreak/>
        <w:t>Now this is the main tool that we are going to use an</w:t>
      </w:r>
      <w:r w:rsidR="00CD6254">
        <w:rPr>
          <w:rFonts w:ascii="Tw Cen MT" w:hAnsi="Tw Cen MT"/>
        </w:rPr>
        <w:t>d you will love it because you can r</w:t>
      </w:r>
      <w:r w:rsidR="00CD6254" w:rsidRPr="00CD6254">
        <w:rPr>
          <w:rFonts w:ascii="Tw Cen MT" w:hAnsi="Tw Cen MT"/>
        </w:rPr>
        <w:t xml:space="preserve">each out to literally anyone on LinkedIn using their messaging system which is called </w:t>
      </w:r>
      <w:r w:rsidR="00CD6254" w:rsidRPr="00CD6254">
        <w:rPr>
          <w:rFonts w:ascii="Tw Cen MT" w:hAnsi="Tw Cen MT"/>
          <w:b/>
          <w:u w:val="single"/>
        </w:rPr>
        <w:t>inMails</w:t>
      </w:r>
      <w:r w:rsidR="00BD63F5">
        <w:rPr>
          <w:rFonts w:ascii="Tw Cen MT" w:hAnsi="Tw Cen MT"/>
        </w:rPr>
        <w:t>.</w:t>
      </w:r>
      <w:r w:rsidR="00CD6254" w:rsidRPr="00CD6254">
        <w:rPr>
          <w:rFonts w:ascii="Tw Cen MT" w:hAnsi="Tw Cen MT"/>
        </w:rPr>
        <w:t xml:space="preserve"> </w:t>
      </w:r>
      <w:r w:rsidR="00BD63F5">
        <w:rPr>
          <w:rFonts w:ascii="Tw Cen MT" w:hAnsi="Tw Cen MT"/>
        </w:rPr>
        <w:t>This</w:t>
      </w:r>
      <w:r w:rsidR="00CD6254" w:rsidRPr="00CD6254">
        <w:rPr>
          <w:rFonts w:ascii="Tw Cen MT" w:hAnsi="Tw Cen MT"/>
        </w:rPr>
        <w:t xml:space="preserve"> is what we are going to use to get networking meetings</w:t>
      </w:r>
      <w:r w:rsidR="002A5EEF">
        <w:rPr>
          <w:rFonts w:ascii="Tw Cen MT" w:hAnsi="Tw Cen MT"/>
        </w:rPr>
        <w:t xml:space="preserve"> in the remainder of the course; </w:t>
      </w:r>
      <w:r w:rsidR="00CD6254" w:rsidRPr="00CD6254">
        <w:rPr>
          <w:rFonts w:ascii="Tw Cen MT" w:hAnsi="Tw Cen MT"/>
        </w:rPr>
        <w:t xml:space="preserve">this is a networking game changer. </w:t>
      </w:r>
    </w:p>
    <w:p w14:paraId="50ED05A5" w14:textId="77777777" w:rsidR="00CD6254" w:rsidRDefault="00CD6254" w:rsidP="00CD6254">
      <w:pPr>
        <w:rPr>
          <w:rFonts w:ascii="Tw Cen MT" w:hAnsi="Tw Cen MT"/>
        </w:rPr>
      </w:pPr>
    </w:p>
    <w:p w14:paraId="2FFE58F1" w14:textId="77777777" w:rsidR="00CD6254" w:rsidRPr="00CD6254" w:rsidRDefault="005262D9" w:rsidP="00CD6254">
      <w:pPr>
        <w:rPr>
          <w:rFonts w:ascii="Tw Cen MT" w:hAnsi="Tw Cen MT"/>
        </w:rPr>
      </w:pPr>
      <w:r w:rsidRPr="00CD6254">
        <w:rPr>
          <w:rFonts w:ascii="Tw Cen MT" w:hAnsi="Tw Cen MT"/>
          <w:noProof/>
        </w:rPr>
        <w:drawing>
          <wp:inline distT="0" distB="0" distL="0" distR="0" wp14:anchorId="3700D8A4" wp14:editId="3683D921">
            <wp:extent cx="5441323" cy="3333226"/>
            <wp:effectExtent l="203200" t="203200" r="375285" b="375285"/>
            <wp:docPr id="9"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441315" cy="3333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A6F2C3" w14:textId="77777777" w:rsidR="00CD6254" w:rsidRPr="00CD6254" w:rsidRDefault="00CD6254" w:rsidP="00CD6254">
      <w:pPr>
        <w:rPr>
          <w:rFonts w:ascii="Tw Cen MT" w:hAnsi="Tw Cen MT"/>
        </w:rPr>
      </w:pPr>
    </w:p>
    <w:p w14:paraId="5EBBFB2E" w14:textId="77777777" w:rsidR="00CD6254" w:rsidRDefault="00CD6254" w:rsidP="00CD6254">
      <w:pPr>
        <w:rPr>
          <w:rFonts w:ascii="Tw Cen MT" w:hAnsi="Tw Cen MT"/>
        </w:rPr>
      </w:pPr>
      <w:r w:rsidRPr="00CD6254">
        <w:rPr>
          <w:rFonts w:ascii="Tw Cen MT" w:hAnsi="Tw Cen MT"/>
        </w:rPr>
        <w:t xml:space="preserve">So please sign up for your 30-day free trial. Again you can cancel within 30 days. </w:t>
      </w:r>
    </w:p>
    <w:p w14:paraId="6C9FF378" w14:textId="77777777" w:rsidR="00CD6254" w:rsidRDefault="00CD6254" w:rsidP="00CD6254">
      <w:pPr>
        <w:rPr>
          <w:rFonts w:ascii="Tw Cen MT" w:hAnsi="Tw Cen MT"/>
        </w:rPr>
      </w:pPr>
    </w:p>
    <w:p w14:paraId="4F4C21AD" w14:textId="6574C8BD" w:rsidR="00CD6254" w:rsidRDefault="00CD6254" w:rsidP="00CD6254">
      <w:pPr>
        <w:rPr>
          <w:rFonts w:ascii="Tw Cen MT" w:hAnsi="Tw Cen MT"/>
        </w:rPr>
      </w:pPr>
      <w:r w:rsidRPr="00CD6254">
        <w:rPr>
          <w:rFonts w:ascii="Tw Cen MT" w:hAnsi="Tw Cen MT"/>
        </w:rPr>
        <w:t xml:space="preserve">Once you </w:t>
      </w:r>
      <w:r>
        <w:rPr>
          <w:rFonts w:ascii="Tw Cen MT" w:hAnsi="Tw Cen MT"/>
        </w:rPr>
        <w:t xml:space="preserve">finishing </w:t>
      </w:r>
      <w:r w:rsidRPr="00CD6254">
        <w:rPr>
          <w:rFonts w:ascii="Tw Cen MT" w:hAnsi="Tw Cen MT"/>
        </w:rPr>
        <w:t>sign</w:t>
      </w:r>
      <w:r>
        <w:rPr>
          <w:rFonts w:ascii="Tw Cen MT" w:hAnsi="Tw Cen MT"/>
        </w:rPr>
        <w:t>ing</w:t>
      </w:r>
      <w:r w:rsidRPr="00CD6254">
        <w:rPr>
          <w:rFonts w:ascii="Tw Cen MT" w:hAnsi="Tw Cen MT"/>
        </w:rPr>
        <w:t xml:space="preserve"> up, I will see </w:t>
      </w:r>
      <w:r w:rsidR="002A5EEF">
        <w:rPr>
          <w:rFonts w:ascii="Tw Cen MT" w:hAnsi="Tw Cen MT"/>
        </w:rPr>
        <w:t xml:space="preserve">you </w:t>
      </w:r>
      <w:r w:rsidRPr="00CD6254">
        <w:rPr>
          <w:rFonts w:ascii="Tw Cen MT" w:hAnsi="Tw Cen MT"/>
        </w:rPr>
        <w:t xml:space="preserve">in the next lecture and we will start networking. </w:t>
      </w:r>
    </w:p>
    <w:p w14:paraId="2326ABEA" w14:textId="77777777" w:rsidR="00CF202B" w:rsidRDefault="00CF202B" w:rsidP="00CD6254">
      <w:pPr>
        <w:rPr>
          <w:rFonts w:ascii="Tw Cen MT" w:hAnsi="Tw Cen MT"/>
        </w:rPr>
      </w:pPr>
    </w:p>
    <w:p w14:paraId="595848AE" w14:textId="77777777" w:rsidR="00B81BAE" w:rsidRPr="00174644" w:rsidRDefault="00B81BAE" w:rsidP="00B81BAE">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36B4D705" w14:textId="77777777" w:rsidR="00CD6254" w:rsidRPr="00CD6254" w:rsidRDefault="00CD6254" w:rsidP="00CD6254">
      <w:pPr>
        <w:rPr>
          <w:rFonts w:ascii="Tw Cen MT" w:hAnsi="Tw Cen MT"/>
        </w:rPr>
      </w:pPr>
    </w:p>
    <w:p w14:paraId="52A9A73E" w14:textId="77777777" w:rsidR="009179C9" w:rsidRDefault="009179C9" w:rsidP="00FC67B9">
      <w:pPr>
        <w:rPr>
          <w:rFonts w:ascii="Tw Cen MT" w:hAnsi="Tw Cen MT"/>
        </w:rPr>
      </w:pPr>
    </w:p>
    <w:p w14:paraId="5181D9DA" w14:textId="11624D34" w:rsidR="009179C9" w:rsidRPr="00B60E3E" w:rsidRDefault="009179C9" w:rsidP="00F329B7">
      <w:pPr>
        <w:rPr>
          <w:rFonts w:ascii="Tw Cen MT" w:hAnsi="Tw Cen MT"/>
        </w:rPr>
      </w:pPr>
      <w:r>
        <w:rPr>
          <w:rFonts w:ascii="Tw Cen MT" w:hAnsi="Tw Cen MT"/>
        </w:rPr>
        <w:t xml:space="preserve"> </w:t>
      </w:r>
    </w:p>
    <w:p w14:paraId="7D8F6259" w14:textId="77777777" w:rsidR="009179C9" w:rsidRPr="00B60E3E" w:rsidRDefault="009179C9" w:rsidP="009179C9">
      <w:pPr>
        <w:rPr>
          <w:rFonts w:ascii="Tw Cen MT" w:hAnsi="Tw Cen MT"/>
        </w:rPr>
      </w:pPr>
    </w:p>
    <w:p w14:paraId="2687B6FF" w14:textId="77777777" w:rsidR="00564786" w:rsidRDefault="00564786">
      <w:pPr>
        <w:rPr>
          <w:rFonts w:ascii="Tw Cen MT" w:hAnsi="Tw Cen MT"/>
          <w:b/>
          <w:caps/>
          <w:spacing w:val="15"/>
          <w:sz w:val="22"/>
          <w:szCs w:val="22"/>
          <w:u w:val="single"/>
        </w:rPr>
      </w:pPr>
      <w:r>
        <w:rPr>
          <w:rFonts w:ascii="Tw Cen MT" w:hAnsi="Tw Cen MT"/>
          <w:b/>
          <w:u w:val="single"/>
        </w:rPr>
        <w:br w:type="page"/>
      </w:r>
    </w:p>
    <w:p w14:paraId="00BCEE97" w14:textId="03386BAE"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b/>
          <w:u w:val="single"/>
        </w:rPr>
        <w:lastRenderedPageBreak/>
        <w:t>Section #</w:t>
      </w:r>
      <w:r w:rsidR="00D973EA">
        <w:rPr>
          <w:rFonts w:ascii="Tw Cen MT" w:hAnsi="Tw Cen MT"/>
          <w:b/>
          <w:u w:val="single"/>
        </w:rPr>
        <w:t>43</w:t>
      </w:r>
      <w:r w:rsidRPr="00B60E3E">
        <w:rPr>
          <w:rFonts w:ascii="Tw Cen MT" w:hAnsi="Tw Cen MT"/>
        </w:rPr>
        <w:t xml:space="preserve">: </w:t>
      </w:r>
    </w:p>
    <w:p w14:paraId="57D5AC27" w14:textId="05A1F55B" w:rsidR="00001FA8"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001FA8" w:rsidRPr="00001FA8">
        <w:rPr>
          <w:rFonts w:ascii="Tw Cen MT" w:hAnsi="Tw Cen MT"/>
        </w:rPr>
        <w:t>How Do We Get All of These Awesome Networking Meetings?</w:t>
      </w:r>
    </w:p>
    <w:p w14:paraId="3B3A466F"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caps w:val="0"/>
          <w:spacing w:val="0"/>
          <w:sz w:val="24"/>
          <w:szCs w:val="24"/>
        </w:rPr>
        <w:br/>
      </w:r>
      <w:r w:rsidRPr="00B60E3E">
        <w:rPr>
          <w:rFonts w:ascii="Tw Cen MT" w:hAnsi="Tw Cen MT"/>
          <w:b/>
          <w:u w:val="single"/>
        </w:rPr>
        <w:t>exercise #</w:t>
      </w:r>
      <w:r w:rsidR="00D973EA">
        <w:rPr>
          <w:rFonts w:ascii="Tw Cen MT" w:hAnsi="Tw Cen MT"/>
          <w:b/>
          <w:u w:val="single"/>
        </w:rPr>
        <w:t>43</w:t>
      </w:r>
      <w:r w:rsidRPr="00B60E3E">
        <w:rPr>
          <w:rFonts w:ascii="Tw Cen MT" w:hAnsi="Tw Cen MT"/>
          <w:b/>
        </w:rPr>
        <w:t>:</w:t>
      </w:r>
      <w:r w:rsidRPr="00B60E3E">
        <w:rPr>
          <w:rFonts w:ascii="Tw Cen MT" w:hAnsi="Tw Cen MT"/>
        </w:rPr>
        <w:t xml:space="preserve"> </w:t>
      </w:r>
    </w:p>
    <w:p w14:paraId="45ACEA3D" w14:textId="77777777" w:rsidR="009179C9"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p>
    <w:p w14:paraId="15A2FECE" w14:textId="77777777" w:rsidR="009179C9" w:rsidRPr="00B60E3E" w:rsidRDefault="00864603"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864603">
        <w:rPr>
          <w:rFonts w:ascii="Tw Cen MT" w:hAnsi="Tw Cen MT"/>
        </w:rPr>
        <w:t xml:space="preserve">Contacting 1 Person for a Meeting </w:t>
      </w:r>
    </w:p>
    <w:p w14:paraId="2915D3BE" w14:textId="77777777" w:rsidR="009179C9" w:rsidRPr="00B60E3E" w:rsidRDefault="009179C9" w:rsidP="009179C9">
      <w:pPr>
        <w:rPr>
          <w:rFonts w:ascii="Tw Cen MT" w:hAnsi="Tw Cen MT"/>
        </w:rPr>
      </w:pPr>
    </w:p>
    <w:p w14:paraId="4568EEA0" w14:textId="77777777" w:rsidR="00864603" w:rsidRPr="00864603" w:rsidRDefault="00864603" w:rsidP="00864603">
      <w:pPr>
        <w:rPr>
          <w:rFonts w:ascii="Tw Cen MT" w:hAnsi="Tw Cen MT"/>
        </w:rPr>
      </w:pPr>
    </w:p>
    <w:p w14:paraId="6597385B" w14:textId="77777777" w:rsidR="00864603" w:rsidRDefault="00864603" w:rsidP="00864603">
      <w:pPr>
        <w:rPr>
          <w:rFonts w:ascii="Tw Cen MT" w:hAnsi="Tw Cen MT"/>
        </w:rPr>
      </w:pPr>
      <w:r w:rsidRPr="00864603">
        <w:rPr>
          <w:rFonts w:ascii="Tw Cen MT" w:hAnsi="Tw Cen MT"/>
        </w:rPr>
        <w:t xml:space="preserve">In this simple exercise, please do an advanced search in LinkedIn and send someone an inMail that has at least 1 thing in common with you and they work in an industry or at a company that you might want to work at. </w:t>
      </w:r>
    </w:p>
    <w:p w14:paraId="7559D8CA" w14:textId="77777777" w:rsidR="00001FA8" w:rsidRDefault="00001FA8" w:rsidP="00864603">
      <w:pPr>
        <w:rPr>
          <w:rFonts w:ascii="Tw Cen MT" w:hAnsi="Tw Cen MT"/>
        </w:rPr>
      </w:pPr>
    </w:p>
    <w:p w14:paraId="12DEC681" w14:textId="77777777" w:rsidR="00001FA8" w:rsidRPr="00001FA8" w:rsidRDefault="00001FA8" w:rsidP="00001FA8">
      <w:pPr>
        <w:rPr>
          <w:rFonts w:ascii="Tw Cen MT" w:hAnsi="Tw Cen MT"/>
        </w:rPr>
      </w:pPr>
      <w:r w:rsidRPr="00001FA8">
        <w:rPr>
          <w:rFonts w:ascii="Tw Cen MT" w:hAnsi="Tw Cen MT"/>
        </w:rPr>
        <w:t>You need to be a premium LinkedIn subscriber to send most in</w:t>
      </w:r>
      <w:r>
        <w:rPr>
          <w:rFonts w:ascii="Tw Cen MT" w:hAnsi="Tw Cen MT"/>
        </w:rPr>
        <w:t>M</w:t>
      </w:r>
      <w:r w:rsidRPr="00001FA8">
        <w:rPr>
          <w:rFonts w:ascii="Tw Cen MT" w:hAnsi="Tw Cen MT"/>
        </w:rPr>
        <w:t xml:space="preserve">ails. The first month is free and I really think a monthly subscription is the best networking and job search investment you can ever make. </w:t>
      </w:r>
    </w:p>
    <w:p w14:paraId="077205EE" w14:textId="77777777" w:rsidR="00001FA8" w:rsidRPr="00001FA8" w:rsidRDefault="00001FA8" w:rsidP="00001FA8">
      <w:pPr>
        <w:rPr>
          <w:rFonts w:ascii="Tw Cen MT" w:hAnsi="Tw Cen MT"/>
        </w:rPr>
      </w:pPr>
    </w:p>
    <w:p w14:paraId="3C5A1E61" w14:textId="77777777" w:rsidR="00001FA8" w:rsidRDefault="00001FA8" w:rsidP="00001FA8">
      <w:pPr>
        <w:rPr>
          <w:rFonts w:ascii="Tw Cen MT" w:hAnsi="Tw Cen MT"/>
        </w:rPr>
      </w:pPr>
      <w:r w:rsidRPr="00001FA8">
        <w:rPr>
          <w:rFonts w:ascii="Tw Cen MT" w:hAnsi="Tw Cen MT"/>
        </w:rPr>
        <w:t>Use the su</w:t>
      </w:r>
      <w:r>
        <w:rPr>
          <w:rFonts w:ascii="Tw Cen MT" w:hAnsi="Tw Cen MT"/>
        </w:rPr>
        <w:t>b</w:t>
      </w:r>
      <w:r w:rsidRPr="00001FA8">
        <w:rPr>
          <w:rFonts w:ascii="Tw Cen MT" w:hAnsi="Tw Cen MT"/>
        </w:rPr>
        <w:t>ject line and message content that we covered in this section and please make sure to list something you have in common.</w:t>
      </w:r>
    </w:p>
    <w:p w14:paraId="684C3B70" w14:textId="77777777" w:rsidR="00C14D65" w:rsidRDefault="00C14D65" w:rsidP="00001FA8">
      <w:pPr>
        <w:rPr>
          <w:rFonts w:ascii="Tw Cen MT" w:hAnsi="Tw Cen MT"/>
        </w:rPr>
      </w:pPr>
    </w:p>
    <w:p w14:paraId="4F912D79" w14:textId="77777777" w:rsidR="00C14D65" w:rsidRPr="00C14D65" w:rsidRDefault="00C14D65" w:rsidP="00C14D65">
      <w:pPr>
        <w:rPr>
          <w:rFonts w:ascii="Tw Cen MT" w:hAnsi="Tw Cen MT"/>
        </w:rPr>
      </w:pPr>
      <w:r w:rsidRPr="00C14D65">
        <w:rPr>
          <w:rFonts w:ascii="Tw Cen MT" w:hAnsi="Tw Cen MT"/>
        </w:rPr>
        <w:t xml:space="preserve">Please put a reminder in your calendar that repeats weekly and </w:t>
      </w:r>
      <w:r w:rsidRPr="00C14D65">
        <w:rPr>
          <w:rFonts w:ascii="Tw Cen MT" w:hAnsi="Tw Cen MT"/>
          <w:u w:val="single"/>
        </w:rPr>
        <w:t>never ends</w:t>
      </w:r>
      <w:r w:rsidRPr="00C14D65">
        <w:rPr>
          <w:rFonts w:ascii="Tw Cen MT" w:hAnsi="Tw Cen MT"/>
        </w:rPr>
        <w:t xml:space="preserve"> that reminds you to send one inMail per week. </w:t>
      </w:r>
    </w:p>
    <w:p w14:paraId="0F8A697B" w14:textId="77777777" w:rsidR="00C14D65" w:rsidRPr="00864603" w:rsidRDefault="00C14D65" w:rsidP="00001FA8">
      <w:pPr>
        <w:rPr>
          <w:rFonts w:ascii="Tw Cen MT" w:hAnsi="Tw Cen MT"/>
        </w:rPr>
      </w:pPr>
    </w:p>
    <w:p w14:paraId="4BFD4416" w14:textId="77777777" w:rsidR="009179C9" w:rsidRDefault="009179C9" w:rsidP="009179C9">
      <w:pPr>
        <w:rPr>
          <w:rFonts w:ascii="Tw Cen MT" w:hAnsi="Tw Cen MT"/>
        </w:rPr>
      </w:pPr>
      <w:r w:rsidRPr="004B6C90">
        <w:t xml:space="preserve"> </w:t>
      </w:r>
    </w:p>
    <w:p w14:paraId="2AE93100" w14:textId="77777777" w:rsidR="00B81BAE" w:rsidRPr="00174644" w:rsidRDefault="00B81BAE" w:rsidP="00B81BAE">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388ABB8C" w14:textId="77777777" w:rsidR="009179C9" w:rsidRPr="00B60E3E" w:rsidRDefault="009179C9" w:rsidP="009179C9">
      <w:pPr>
        <w:rPr>
          <w:rFonts w:ascii="Tw Cen MT" w:hAnsi="Tw Cen MT"/>
        </w:rPr>
      </w:pPr>
      <w:r>
        <w:rPr>
          <w:rFonts w:ascii="Tw Cen MT" w:hAnsi="Tw Cen MT"/>
        </w:rPr>
        <w:br w:type="page"/>
      </w:r>
    </w:p>
    <w:p w14:paraId="3D49CF17"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b/>
          <w:u w:val="single"/>
        </w:rPr>
        <w:lastRenderedPageBreak/>
        <w:t>Section #</w:t>
      </w:r>
      <w:r w:rsidR="00266A00">
        <w:rPr>
          <w:rFonts w:ascii="Tw Cen MT" w:hAnsi="Tw Cen MT"/>
          <w:b/>
          <w:u w:val="single"/>
        </w:rPr>
        <w:t>44</w:t>
      </w:r>
      <w:r w:rsidRPr="00B60E3E">
        <w:rPr>
          <w:rFonts w:ascii="Tw Cen MT" w:hAnsi="Tw Cen MT"/>
        </w:rPr>
        <w:t xml:space="preserve">: </w:t>
      </w:r>
    </w:p>
    <w:p w14:paraId="65963ACC" w14:textId="314E4BA0" w:rsidR="00D2545F"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D2545F" w:rsidRPr="00D2545F">
        <w:rPr>
          <w:rFonts w:ascii="Tw Cen MT" w:hAnsi="Tw Cen MT"/>
        </w:rPr>
        <w:t>Maintaining Networking by Staying in Touch …How Can We Follow Up?</w:t>
      </w:r>
    </w:p>
    <w:p w14:paraId="4F5A84EB"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caps w:val="0"/>
          <w:spacing w:val="0"/>
          <w:sz w:val="24"/>
          <w:szCs w:val="24"/>
        </w:rPr>
        <w:br/>
      </w:r>
      <w:r w:rsidRPr="00B60E3E">
        <w:rPr>
          <w:rFonts w:ascii="Tw Cen MT" w:hAnsi="Tw Cen MT"/>
          <w:b/>
          <w:u w:val="single"/>
        </w:rPr>
        <w:t>exercise #</w:t>
      </w:r>
      <w:r w:rsidR="00266A00">
        <w:rPr>
          <w:rFonts w:ascii="Tw Cen MT" w:hAnsi="Tw Cen MT"/>
          <w:b/>
          <w:u w:val="single"/>
        </w:rPr>
        <w:t>44</w:t>
      </w:r>
      <w:r w:rsidRPr="00B60E3E">
        <w:rPr>
          <w:rFonts w:ascii="Tw Cen MT" w:hAnsi="Tw Cen MT"/>
          <w:b/>
        </w:rPr>
        <w:t>:</w:t>
      </w:r>
      <w:r w:rsidRPr="00B60E3E">
        <w:rPr>
          <w:rFonts w:ascii="Tw Cen MT" w:hAnsi="Tw Cen MT"/>
        </w:rPr>
        <w:t xml:space="preserve"> </w:t>
      </w:r>
    </w:p>
    <w:p w14:paraId="5EA9F8EC" w14:textId="77777777" w:rsidR="009179C9"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p>
    <w:p w14:paraId="39BF4F80" w14:textId="77777777" w:rsidR="009179C9" w:rsidRPr="00B60E3E" w:rsidRDefault="00266A00"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266A00">
        <w:rPr>
          <w:rFonts w:ascii="Tw Cen MT" w:hAnsi="Tw Cen MT"/>
        </w:rPr>
        <w:t>Staying on Top of Career Moves</w:t>
      </w:r>
    </w:p>
    <w:p w14:paraId="7B59AC33" w14:textId="77777777" w:rsidR="009179C9" w:rsidRPr="00B60E3E" w:rsidRDefault="009179C9" w:rsidP="009179C9">
      <w:pPr>
        <w:rPr>
          <w:rFonts w:ascii="Tw Cen MT" w:hAnsi="Tw Cen MT"/>
        </w:rPr>
      </w:pPr>
    </w:p>
    <w:p w14:paraId="3A302467" w14:textId="77777777" w:rsidR="00266A00" w:rsidRPr="00266A00" w:rsidRDefault="00266A00" w:rsidP="00266A00">
      <w:pPr>
        <w:rPr>
          <w:rFonts w:ascii="Tw Cen MT" w:hAnsi="Tw Cen MT"/>
        </w:rPr>
      </w:pPr>
      <w:r w:rsidRPr="00266A00">
        <w:rPr>
          <w:rFonts w:ascii="Tw Cen MT" w:hAnsi="Tw Cen MT"/>
        </w:rPr>
        <w:t xml:space="preserve">This exercise is very simple but I want you to always know where your contacts work because they change careers often. </w:t>
      </w:r>
    </w:p>
    <w:p w14:paraId="63F15144" w14:textId="77777777" w:rsidR="00266A00" w:rsidRPr="00266A00" w:rsidRDefault="00266A00" w:rsidP="00266A00">
      <w:pPr>
        <w:rPr>
          <w:rFonts w:ascii="Tw Cen MT" w:hAnsi="Tw Cen MT"/>
        </w:rPr>
      </w:pPr>
    </w:p>
    <w:p w14:paraId="3BC79357" w14:textId="77777777" w:rsidR="00266A00" w:rsidRDefault="00266A00" w:rsidP="00266A00">
      <w:pPr>
        <w:rPr>
          <w:rFonts w:ascii="Tw Cen MT" w:hAnsi="Tw Cen MT"/>
        </w:rPr>
      </w:pPr>
      <w:r w:rsidRPr="00266A00">
        <w:rPr>
          <w:rFonts w:ascii="Tw Cen MT" w:hAnsi="Tw Cen MT"/>
        </w:rPr>
        <w:t xml:space="preserve">Why do this? In case a contact you know works at a company you want to work at or at a company that you want as a customer. </w:t>
      </w:r>
    </w:p>
    <w:p w14:paraId="726C512F" w14:textId="77777777" w:rsidR="00D2545F" w:rsidRDefault="00D2545F" w:rsidP="00266A00">
      <w:pPr>
        <w:rPr>
          <w:rFonts w:ascii="Tw Cen MT" w:hAnsi="Tw Cen MT"/>
        </w:rPr>
      </w:pPr>
    </w:p>
    <w:p w14:paraId="40737D72" w14:textId="4B8237CF" w:rsidR="00D2545F" w:rsidRDefault="00564786" w:rsidP="00D2545F">
      <w:pPr>
        <w:rPr>
          <w:rFonts w:ascii="Tw Cen MT" w:hAnsi="Tw Cen MT"/>
        </w:rPr>
      </w:pPr>
      <w:r>
        <w:rPr>
          <w:rFonts w:ascii="Tw Cen MT" w:hAnsi="Tw Cen MT"/>
        </w:rPr>
        <w:t>Please</w:t>
      </w:r>
      <w:r w:rsidR="00D2545F" w:rsidRPr="00D2545F">
        <w:rPr>
          <w:rFonts w:ascii="Tw Cen MT" w:hAnsi="Tw Cen MT"/>
        </w:rPr>
        <w:t xml:space="preserve"> g</w:t>
      </w:r>
      <w:r w:rsidR="00D2545F">
        <w:rPr>
          <w:rFonts w:ascii="Tw Cen MT" w:hAnsi="Tw Cen MT"/>
        </w:rPr>
        <w:t>o to My Network ad then select C</w:t>
      </w:r>
      <w:r w:rsidR="00D2545F" w:rsidRPr="00D2545F">
        <w:rPr>
          <w:rFonts w:ascii="Tw Cen MT" w:hAnsi="Tw Cen MT"/>
        </w:rPr>
        <w:t xml:space="preserve">onnections. </w:t>
      </w:r>
    </w:p>
    <w:p w14:paraId="29A0648B" w14:textId="77777777" w:rsidR="00D2545F" w:rsidRDefault="00D2545F" w:rsidP="00D2545F">
      <w:pPr>
        <w:rPr>
          <w:rFonts w:ascii="Tw Cen MT" w:hAnsi="Tw Cen MT"/>
        </w:rPr>
      </w:pPr>
    </w:p>
    <w:p w14:paraId="093DF214" w14:textId="77777777" w:rsidR="00D2545F" w:rsidRDefault="00D2545F" w:rsidP="00D2545F">
      <w:pPr>
        <w:rPr>
          <w:rFonts w:ascii="Tw Cen MT" w:hAnsi="Tw Cen MT"/>
        </w:rPr>
      </w:pPr>
    </w:p>
    <w:p w14:paraId="287CAAFB" w14:textId="77777777" w:rsidR="00D2545F" w:rsidRPr="00D2545F" w:rsidRDefault="005262D9" w:rsidP="00D2545F">
      <w:pPr>
        <w:jc w:val="center"/>
        <w:rPr>
          <w:rFonts w:ascii="Tw Cen MT" w:hAnsi="Tw Cen MT"/>
        </w:rPr>
      </w:pPr>
      <w:r w:rsidRPr="00D2545F">
        <w:rPr>
          <w:rFonts w:ascii="Tw Cen MT" w:hAnsi="Tw Cen MT"/>
          <w:noProof/>
        </w:rPr>
        <w:drawing>
          <wp:inline distT="0" distB="0" distL="0" distR="0" wp14:anchorId="7B2DA0C0" wp14:editId="207CD6D2">
            <wp:extent cx="4569732" cy="2079157"/>
            <wp:effectExtent l="203200" t="203200" r="383540" b="384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a:ext>
                      </a:extLst>
                    </a:blip>
                    <a:stretch>
                      <a:fillRect/>
                    </a:stretch>
                  </pic:blipFill>
                  <pic:spPr>
                    <a:xfrm>
                      <a:off x="0" y="0"/>
                      <a:ext cx="4569460" cy="2078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81E1F" w14:textId="77777777" w:rsidR="00D2545F" w:rsidRPr="00D2545F" w:rsidRDefault="00D2545F" w:rsidP="00D2545F">
      <w:pPr>
        <w:rPr>
          <w:rFonts w:ascii="Tw Cen MT" w:hAnsi="Tw Cen MT"/>
        </w:rPr>
      </w:pPr>
    </w:p>
    <w:p w14:paraId="1F687B48" w14:textId="3D082694" w:rsidR="00D2545F" w:rsidRPr="00D2545F" w:rsidRDefault="00D2545F" w:rsidP="00D2545F">
      <w:pPr>
        <w:rPr>
          <w:rFonts w:ascii="Tw Cen MT" w:hAnsi="Tw Cen MT"/>
        </w:rPr>
      </w:pPr>
      <w:r w:rsidRPr="00D2545F">
        <w:rPr>
          <w:rFonts w:ascii="Tw Cen MT" w:hAnsi="Tw Cen MT"/>
        </w:rPr>
        <w:t xml:space="preserve">One last thing, please remember to go to your calendar and </w:t>
      </w:r>
      <w:r w:rsidR="00564786">
        <w:rPr>
          <w:rFonts w:ascii="Tw Cen MT" w:hAnsi="Tw Cen MT"/>
        </w:rPr>
        <w:t>create</w:t>
      </w:r>
      <w:r w:rsidRPr="00D2545F">
        <w:rPr>
          <w:rFonts w:ascii="Tw Cen MT" w:hAnsi="Tw Cen MT"/>
        </w:rPr>
        <w:t xml:space="preserve"> a re</w:t>
      </w:r>
      <w:r>
        <w:rPr>
          <w:rFonts w:ascii="Tw Cen MT" w:hAnsi="Tw Cen MT"/>
        </w:rPr>
        <w:t xml:space="preserve">minder to remind you to do this </w:t>
      </w:r>
      <w:r w:rsidR="00CF202B">
        <w:rPr>
          <w:rFonts w:ascii="Tw Cen MT" w:hAnsi="Tw Cen MT"/>
        </w:rPr>
        <w:t>‘</w:t>
      </w:r>
      <w:r w:rsidRPr="00D2545F">
        <w:rPr>
          <w:rFonts w:ascii="Tw Cen MT" w:hAnsi="Tw Cen MT"/>
        </w:rPr>
        <w:t>connections exercise</w:t>
      </w:r>
      <w:r w:rsidR="00CF202B">
        <w:rPr>
          <w:rFonts w:ascii="Tw Cen MT" w:hAnsi="Tw Cen MT"/>
        </w:rPr>
        <w:t>’</w:t>
      </w:r>
      <w:r w:rsidRPr="00D2545F">
        <w:rPr>
          <w:rFonts w:ascii="Tw Cen MT" w:hAnsi="Tw Cen MT"/>
        </w:rPr>
        <w:t xml:space="preserve"> every 6 months</w:t>
      </w:r>
      <w:r w:rsidR="00564786">
        <w:rPr>
          <w:rFonts w:ascii="Tw Cen MT" w:hAnsi="Tw Cen MT"/>
        </w:rPr>
        <w:t xml:space="preserve"> (or every few months)</w:t>
      </w:r>
      <w:r w:rsidRPr="00D2545F">
        <w:rPr>
          <w:rFonts w:ascii="Tw Cen MT" w:hAnsi="Tw Cen MT"/>
        </w:rPr>
        <w:t xml:space="preserve">. </w:t>
      </w:r>
    </w:p>
    <w:p w14:paraId="064E41D7" w14:textId="77777777" w:rsidR="00D2545F" w:rsidRPr="00266A00" w:rsidRDefault="00D2545F" w:rsidP="00266A00">
      <w:pPr>
        <w:rPr>
          <w:rFonts w:ascii="Tw Cen MT" w:hAnsi="Tw Cen MT"/>
        </w:rPr>
      </w:pPr>
    </w:p>
    <w:p w14:paraId="03408FEE" w14:textId="77777777" w:rsidR="009179C9" w:rsidRDefault="009179C9" w:rsidP="009179C9">
      <w:pPr>
        <w:rPr>
          <w:rFonts w:ascii="Tw Cen MT" w:hAnsi="Tw Cen MT"/>
        </w:rPr>
      </w:pPr>
    </w:p>
    <w:p w14:paraId="4F099528" w14:textId="5F49918E" w:rsidR="00B81BAE" w:rsidRDefault="00B81BAE" w:rsidP="00B81BAE">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2461CAD5" w14:textId="77777777" w:rsidR="00B81BAE" w:rsidRDefault="00B81BAE">
      <w:pPr>
        <w:rPr>
          <w:rFonts w:ascii="Tw Cen MT" w:hAnsi="Tw Cen MT"/>
          <w:color w:val="1F4E79" w:themeColor="accent1" w:themeShade="80"/>
        </w:rPr>
      </w:pPr>
      <w:r>
        <w:rPr>
          <w:rFonts w:ascii="Tw Cen MT" w:hAnsi="Tw Cen MT"/>
          <w:color w:val="1F4E79" w:themeColor="accent1" w:themeShade="80"/>
        </w:rPr>
        <w:br w:type="page"/>
      </w:r>
    </w:p>
    <w:p w14:paraId="0F755427"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b/>
          <w:u w:val="single"/>
        </w:rPr>
        <w:lastRenderedPageBreak/>
        <w:t>Section #</w:t>
      </w:r>
      <w:r w:rsidR="008B4D49">
        <w:rPr>
          <w:rFonts w:ascii="Tw Cen MT" w:hAnsi="Tw Cen MT"/>
          <w:b/>
          <w:u w:val="single"/>
        </w:rPr>
        <w:t>45</w:t>
      </w:r>
      <w:r w:rsidRPr="00B60E3E">
        <w:rPr>
          <w:rFonts w:ascii="Tw Cen MT" w:hAnsi="Tw Cen MT"/>
        </w:rPr>
        <w:t xml:space="preserve">: </w:t>
      </w:r>
    </w:p>
    <w:p w14:paraId="211CADCE" w14:textId="23B80000" w:rsidR="008B4D49"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8B4D49" w:rsidRPr="008B4D49">
        <w:rPr>
          <w:rFonts w:ascii="Tw Cen MT" w:hAnsi="Tw Cen MT"/>
        </w:rPr>
        <w:t>Networking to Help You Change or Start a New Career</w:t>
      </w:r>
    </w:p>
    <w:p w14:paraId="64446C35"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caps w:val="0"/>
          <w:spacing w:val="0"/>
          <w:sz w:val="24"/>
          <w:szCs w:val="24"/>
        </w:rPr>
        <w:br/>
      </w:r>
      <w:r w:rsidRPr="00B60E3E">
        <w:rPr>
          <w:rFonts w:ascii="Tw Cen MT" w:hAnsi="Tw Cen MT"/>
          <w:b/>
          <w:u w:val="single"/>
        </w:rPr>
        <w:t>exercise #</w:t>
      </w:r>
      <w:r w:rsidR="005F04C0" w:rsidRPr="00564786">
        <w:rPr>
          <w:rFonts w:ascii="Tw Cen MT" w:hAnsi="Tw Cen MT"/>
          <w:b/>
          <w:color w:val="FFFFFF" w:themeColor="background1"/>
          <w:u w:val="single"/>
          <w:shd w:val="clear" w:color="auto" w:fill="00B050"/>
        </w:rPr>
        <w:t>45</w:t>
      </w:r>
      <w:r w:rsidR="00F10D2D" w:rsidRPr="00564786">
        <w:rPr>
          <w:rFonts w:ascii="Tw Cen MT" w:hAnsi="Tw Cen MT"/>
          <w:b/>
          <w:color w:val="FFFFFF" w:themeColor="background1"/>
          <w:u w:val="single"/>
          <w:shd w:val="clear" w:color="auto" w:fill="00B050"/>
        </w:rPr>
        <w:t>.1</w:t>
      </w:r>
      <w:r w:rsidRPr="00B60E3E">
        <w:rPr>
          <w:rFonts w:ascii="Tw Cen MT" w:hAnsi="Tw Cen MT"/>
          <w:b/>
        </w:rPr>
        <w:t>:</w:t>
      </w:r>
      <w:r w:rsidRPr="00B60E3E">
        <w:rPr>
          <w:rFonts w:ascii="Tw Cen MT" w:hAnsi="Tw Cen MT"/>
        </w:rPr>
        <w:t xml:space="preserve"> </w:t>
      </w:r>
    </w:p>
    <w:p w14:paraId="2FF82C2F" w14:textId="77777777" w:rsidR="009179C9"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p>
    <w:p w14:paraId="5EC3D55F" w14:textId="77777777" w:rsidR="009179C9" w:rsidRPr="00B60E3E" w:rsidRDefault="00364678"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364678">
        <w:rPr>
          <w:rFonts w:ascii="Tw Cen MT" w:hAnsi="Tw Cen MT"/>
        </w:rPr>
        <w:t>Setting Up an Informational Meeting</w:t>
      </w:r>
    </w:p>
    <w:p w14:paraId="19DD9699" w14:textId="77777777" w:rsidR="009179C9" w:rsidRPr="00B60E3E" w:rsidRDefault="009179C9" w:rsidP="009179C9">
      <w:pPr>
        <w:rPr>
          <w:rFonts w:ascii="Tw Cen MT" w:hAnsi="Tw Cen MT"/>
        </w:rPr>
      </w:pPr>
    </w:p>
    <w:p w14:paraId="64E73370" w14:textId="77777777" w:rsidR="005F04C0" w:rsidRPr="005F04C0" w:rsidRDefault="005F04C0" w:rsidP="005F04C0">
      <w:pPr>
        <w:rPr>
          <w:rFonts w:ascii="Tw Cen MT" w:hAnsi="Tw Cen MT"/>
        </w:rPr>
      </w:pPr>
      <w:r w:rsidRPr="005F04C0">
        <w:rPr>
          <w:rFonts w:ascii="Tw Cen MT" w:hAnsi="Tw Cen MT"/>
        </w:rPr>
        <w:t xml:space="preserve">In this </w:t>
      </w:r>
      <w:r w:rsidR="00364678">
        <w:rPr>
          <w:rFonts w:ascii="Tw Cen MT" w:hAnsi="Tw Cen MT"/>
        </w:rPr>
        <w:t>exercise</w:t>
      </w:r>
      <w:r w:rsidRPr="005F04C0">
        <w:rPr>
          <w:rFonts w:ascii="Tw Cen MT" w:hAnsi="Tw Cen MT"/>
        </w:rPr>
        <w:t xml:space="preserve"> think about the career</w:t>
      </w:r>
      <w:r w:rsidR="00364678">
        <w:rPr>
          <w:rFonts w:ascii="Tw Cen MT" w:hAnsi="Tw Cen MT"/>
        </w:rPr>
        <w:t xml:space="preserve"> that</w:t>
      </w:r>
      <w:r w:rsidRPr="005F04C0">
        <w:rPr>
          <w:rFonts w:ascii="Tw Cen MT" w:hAnsi="Tw Cen MT"/>
        </w:rPr>
        <w:t xml:space="preserve"> you are considering switching to or if this will be your first job, then think about the industry you want to work in after school. </w:t>
      </w:r>
    </w:p>
    <w:p w14:paraId="14AD30F3" w14:textId="77777777" w:rsidR="005F04C0" w:rsidRPr="005F04C0" w:rsidRDefault="005F04C0" w:rsidP="005F04C0">
      <w:pPr>
        <w:rPr>
          <w:rFonts w:ascii="Tw Cen MT" w:hAnsi="Tw Cen MT"/>
        </w:rPr>
      </w:pPr>
    </w:p>
    <w:p w14:paraId="533B84E9" w14:textId="77777777" w:rsidR="00364678" w:rsidRPr="00364678" w:rsidRDefault="005F04C0" w:rsidP="00364678">
      <w:pPr>
        <w:rPr>
          <w:rFonts w:ascii="Tw Cen MT" w:hAnsi="Tw Cen MT"/>
        </w:rPr>
      </w:pPr>
      <w:r w:rsidRPr="005F04C0">
        <w:rPr>
          <w:rFonts w:ascii="Tw Cen MT" w:hAnsi="Tw Cen MT"/>
        </w:rPr>
        <w:t>Please set up 1 info</w:t>
      </w:r>
      <w:r w:rsidR="00364678">
        <w:rPr>
          <w:rFonts w:ascii="Tw Cen MT" w:hAnsi="Tw Cen MT"/>
        </w:rPr>
        <w:t>rmational interview at a company</w:t>
      </w:r>
      <w:r w:rsidR="00364678" w:rsidRPr="00364678">
        <w:rPr>
          <w:rFonts w:ascii="Tw Cen MT" w:hAnsi="Tw Cen MT"/>
        </w:rPr>
        <w:t xml:space="preserve"> that you think you might want to work at. </w:t>
      </w:r>
    </w:p>
    <w:p w14:paraId="2D66C60C" w14:textId="77777777" w:rsidR="00364678" w:rsidRPr="00364678" w:rsidRDefault="00364678" w:rsidP="00364678">
      <w:pPr>
        <w:rPr>
          <w:rFonts w:ascii="Tw Cen MT" w:hAnsi="Tw Cen MT"/>
        </w:rPr>
      </w:pPr>
    </w:p>
    <w:p w14:paraId="5AC8874F" w14:textId="28A3FE03" w:rsidR="00364678" w:rsidRPr="00364678" w:rsidRDefault="00364678" w:rsidP="00364678">
      <w:pPr>
        <w:rPr>
          <w:rFonts w:ascii="Tw Cen MT" w:hAnsi="Tw Cen MT"/>
        </w:rPr>
      </w:pPr>
      <w:r w:rsidRPr="00364678">
        <w:rPr>
          <w:rFonts w:ascii="Tw Cen MT" w:hAnsi="Tw Cen MT"/>
        </w:rPr>
        <w:t xml:space="preserve">Make sure </w:t>
      </w:r>
      <w:r w:rsidR="00564786">
        <w:rPr>
          <w:rFonts w:ascii="Tw Cen MT" w:hAnsi="Tw Cen MT"/>
        </w:rPr>
        <w:t xml:space="preserve">that </w:t>
      </w:r>
      <w:r w:rsidRPr="00364678">
        <w:rPr>
          <w:rFonts w:ascii="Tw Cen MT" w:hAnsi="Tw Cen MT"/>
        </w:rPr>
        <w:t xml:space="preserve">you understand </w:t>
      </w:r>
      <w:r w:rsidRPr="00564786">
        <w:rPr>
          <w:rFonts w:ascii="Tw Cen MT" w:hAnsi="Tw Cen MT"/>
          <w:b/>
          <w:u w:val="single"/>
        </w:rPr>
        <w:t>why</w:t>
      </w:r>
      <w:r w:rsidRPr="00364678">
        <w:rPr>
          <w:rFonts w:ascii="Tw Cen MT" w:hAnsi="Tw Cen MT"/>
        </w:rPr>
        <w:t xml:space="preserve"> you want to work in this industry </w:t>
      </w:r>
      <w:r>
        <w:rPr>
          <w:rFonts w:ascii="Tw Cen MT" w:hAnsi="Tw Cen MT"/>
        </w:rPr>
        <w:t xml:space="preserve">(call it industry x) </w:t>
      </w:r>
      <w:r w:rsidRPr="00364678">
        <w:rPr>
          <w:rFonts w:ascii="Tw Cen MT" w:hAnsi="Tw Cen MT"/>
        </w:rPr>
        <w:t>and at the end of the informational meet</w:t>
      </w:r>
      <w:r>
        <w:rPr>
          <w:rFonts w:ascii="Tw Cen MT" w:hAnsi="Tw Cen MT"/>
        </w:rPr>
        <w:t xml:space="preserve">ing, ask yourself this question: </w:t>
      </w:r>
    </w:p>
    <w:p w14:paraId="59FBD071" w14:textId="77777777" w:rsidR="00364678" w:rsidRDefault="00364678" w:rsidP="009179C9">
      <w:pPr>
        <w:rPr>
          <w:rFonts w:ascii="Tw Cen MT" w:hAnsi="Tw Cen MT"/>
        </w:rPr>
      </w:pPr>
    </w:p>
    <w:p w14:paraId="2C786AB9" w14:textId="77777777" w:rsidR="00364678" w:rsidRPr="00364678" w:rsidRDefault="00364678" w:rsidP="00364678">
      <w:pPr>
        <w:jc w:val="center"/>
        <w:rPr>
          <w:rFonts w:ascii="Tw Cen MT" w:hAnsi="Tw Cen MT"/>
          <w:i/>
        </w:rPr>
      </w:pPr>
      <w:r w:rsidRPr="00364678">
        <w:rPr>
          <w:rFonts w:ascii="Tw Cen MT" w:hAnsi="Tw Cen MT"/>
          <w:i/>
        </w:rPr>
        <w:t>“Why do I want to work in this industry?”</w:t>
      </w:r>
    </w:p>
    <w:p w14:paraId="22A315B9" w14:textId="77777777" w:rsidR="00364678" w:rsidRPr="00364678" w:rsidRDefault="00364678" w:rsidP="00364678">
      <w:pPr>
        <w:rPr>
          <w:rFonts w:ascii="Tw Cen MT" w:hAnsi="Tw Cen MT"/>
        </w:rPr>
      </w:pPr>
    </w:p>
    <w:p w14:paraId="65851DDE" w14:textId="77777777" w:rsidR="00364678" w:rsidRDefault="00364678" w:rsidP="00364678">
      <w:pPr>
        <w:rPr>
          <w:rFonts w:ascii="Tw Cen MT" w:hAnsi="Tw Cen MT"/>
        </w:rPr>
      </w:pPr>
      <w:r w:rsidRPr="00364678">
        <w:rPr>
          <w:rFonts w:ascii="Tw Cen MT" w:hAnsi="Tw Cen MT"/>
        </w:rPr>
        <w:t xml:space="preserve">If the answer doesn’t start with this: </w:t>
      </w:r>
    </w:p>
    <w:p w14:paraId="3ED7A850" w14:textId="77777777" w:rsidR="00364678" w:rsidRPr="00364678" w:rsidRDefault="00364678" w:rsidP="00364678">
      <w:pPr>
        <w:rPr>
          <w:rFonts w:ascii="Tw Cen MT" w:hAnsi="Tw Cen MT"/>
        </w:rPr>
      </w:pPr>
    </w:p>
    <w:p w14:paraId="7260D6A8" w14:textId="77777777" w:rsidR="00364678" w:rsidRDefault="00364678" w:rsidP="00364678">
      <w:pPr>
        <w:jc w:val="center"/>
        <w:rPr>
          <w:rFonts w:ascii="Tw Cen MT" w:hAnsi="Tw Cen MT"/>
        </w:rPr>
      </w:pPr>
      <w:r w:rsidRPr="00364678">
        <w:rPr>
          <w:rFonts w:ascii="Tw Cen MT" w:hAnsi="Tw Cen MT"/>
          <w:i/>
        </w:rPr>
        <w:t xml:space="preserve">“I want to change careers </w:t>
      </w:r>
      <w:r>
        <w:rPr>
          <w:rFonts w:ascii="Tw Cen MT" w:hAnsi="Tw Cen MT"/>
          <w:i/>
        </w:rPr>
        <w:t xml:space="preserve">and or work in this industry </w:t>
      </w:r>
      <w:r w:rsidRPr="00364678">
        <w:rPr>
          <w:rFonts w:ascii="Tw Cen MT" w:hAnsi="Tw Cen MT"/>
          <w:i/>
        </w:rPr>
        <w:t xml:space="preserve">because I am very </w:t>
      </w:r>
      <w:r w:rsidRPr="00364678">
        <w:rPr>
          <w:rFonts w:ascii="Tw Cen MT" w:hAnsi="Tw Cen MT"/>
          <w:b/>
          <w:i/>
          <w:highlight w:val="green"/>
          <w:u w:val="single"/>
        </w:rPr>
        <w:t>passionate</w:t>
      </w:r>
      <w:r w:rsidRPr="00364678">
        <w:rPr>
          <w:rFonts w:ascii="Tw Cen MT" w:hAnsi="Tw Cen MT"/>
          <w:i/>
        </w:rPr>
        <w:t xml:space="preserve"> about X</w:t>
      </w:r>
      <w:r w:rsidR="008B4D49">
        <w:rPr>
          <w:rFonts w:ascii="Tw Cen MT" w:hAnsi="Tw Cen MT"/>
          <w:i/>
        </w:rPr>
        <w:t>…</w:t>
      </w:r>
      <w:r w:rsidRPr="00364678">
        <w:rPr>
          <w:rFonts w:ascii="Tw Cen MT" w:hAnsi="Tw Cen MT"/>
          <w:i/>
        </w:rPr>
        <w:t>”</w:t>
      </w:r>
    </w:p>
    <w:p w14:paraId="0817E3D2" w14:textId="77777777" w:rsidR="00364678" w:rsidRDefault="00364678" w:rsidP="00364678">
      <w:pPr>
        <w:rPr>
          <w:rFonts w:ascii="Tw Cen MT" w:hAnsi="Tw Cen MT"/>
          <w:i/>
        </w:rPr>
      </w:pPr>
    </w:p>
    <w:p w14:paraId="178B9B46" w14:textId="77777777" w:rsidR="00364678" w:rsidRDefault="00364678" w:rsidP="00364678">
      <w:pPr>
        <w:rPr>
          <w:rFonts w:ascii="Tw Cen MT" w:hAnsi="Tw Cen MT"/>
        </w:rPr>
      </w:pPr>
      <w:r w:rsidRPr="00364678">
        <w:rPr>
          <w:rFonts w:ascii="Tw Cen MT" w:hAnsi="Tw Cen MT"/>
        </w:rPr>
        <w:t>then it’s not the right career change for you.</w:t>
      </w:r>
    </w:p>
    <w:p w14:paraId="61D097CE" w14:textId="77777777" w:rsidR="009179C9" w:rsidRDefault="009179C9" w:rsidP="009179C9">
      <w:pPr>
        <w:rPr>
          <w:rFonts w:ascii="Tw Cen MT" w:hAnsi="Tw Cen MT"/>
        </w:rPr>
      </w:pPr>
    </w:p>
    <w:p w14:paraId="4641EFA0" w14:textId="77777777" w:rsidR="00CF202B" w:rsidRDefault="00CF202B" w:rsidP="009179C9">
      <w:pPr>
        <w:rPr>
          <w:rFonts w:ascii="Tw Cen MT" w:hAnsi="Tw Cen MT"/>
        </w:rPr>
      </w:pPr>
    </w:p>
    <w:p w14:paraId="6A92A191" w14:textId="77777777" w:rsidR="00CF202B" w:rsidRDefault="00CF202B" w:rsidP="009179C9">
      <w:pPr>
        <w:rPr>
          <w:rFonts w:ascii="Tw Cen MT" w:hAnsi="Tw Cen MT"/>
        </w:rPr>
      </w:pPr>
    </w:p>
    <w:p w14:paraId="164D2CB7" w14:textId="77777777" w:rsidR="00CF202B" w:rsidRDefault="00CF202B" w:rsidP="009179C9">
      <w:pPr>
        <w:rPr>
          <w:rFonts w:ascii="Tw Cen MT" w:hAnsi="Tw Cen MT"/>
        </w:rPr>
      </w:pPr>
    </w:p>
    <w:p w14:paraId="56AF037A" w14:textId="47699068" w:rsidR="00B81BAE" w:rsidRDefault="00B81BAE" w:rsidP="00B81BAE">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2C334EFA" w14:textId="1D39530A" w:rsidR="00B81BAE" w:rsidRDefault="00B81BAE" w:rsidP="00B81BAE">
      <w:pPr>
        <w:rPr>
          <w:rFonts w:ascii="Tw Cen MT" w:hAnsi="Tw Cen MT"/>
          <w:color w:val="1F4E79" w:themeColor="accent1" w:themeShade="80"/>
        </w:rPr>
      </w:pPr>
      <w:r>
        <w:rPr>
          <w:rFonts w:ascii="Tw Cen MT" w:hAnsi="Tw Cen MT"/>
          <w:color w:val="1F4E79" w:themeColor="accent1" w:themeShade="80"/>
        </w:rPr>
        <w:br w:type="page"/>
      </w:r>
    </w:p>
    <w:p w14:paraId="70CD3526"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b/>
          <w:u w:val="single"/>
        </w:rPr>
        <w:lastRenderedPageBreak/>
        <w:t>Section #</w:t>
      </w:r>
      <w:r w:rsidR="00F10D2D">
        <w:rPr>
          <w:rFonts w:ascii="Tw Cen MT" w:hAnsi="Tw Cen MT"/>
          <w:b/>
          <w:u w:val="single"/>
        </w:rPr>
        <w:t>45</w:t>
      </w:r>
      <w:r w:rsidRPr="00B60E3E">
        <w:rPr>
          <w:rFonts w:ascii="Tw Cen MT" w:hAnsi="Tw Cen MT"/>
        </w:rPr>
        <w:t xml:space="preserve">: </w:t>
      </w:r>
    </w:p>
    <w:p w14:paraId="526F71E3" w14:textId="081F9260" w:rsidR="00F10D2D"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F10D2D" w:rsidRPr="008B4D49">
        <w:rPr>
          <w:rFonts w:ascii="Tw Cen MT" w:hAnsi="Tw Cen MT"/>
        </w:rPr>
        <w:t>Networking to Help You Change or Start a New Career</w:t>
      </w:r>
    </w:p>
    <w:p w14:paraId="1870FDD0"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caps w:val="0"/>
          <w:spacing w:val="0"/>
          <w:sz w:val="24"/>
          <w:szCs w:val="24"/>
        </w:rPr>
        <w:br/>
      </w:r>
      <w:r w:rsidRPr="00B60E3E">
        <w:rPr>
          <w:rFonts w:ascii="Tw Cen MT" w:hAnsi="Tw Cen MT"/>
          <w:b/>
          <w:u w:val="single"/>
        </w:rPr>
        <w:t>exercise #</w:t>
      </w:r>
      <w:r w:rsidR="00F10D2D" w:rsidRPr="00564786">
        <w:rPr>
          <w:rFonts w:ascii="Tw Cen MT" w:hAnsi="Tw Cen MT"/>
          <w:b/>
          <w:color w:val="FFFFFF" w:themeColor="background1"/>
          <w:u w:val="single"/>
          <w:shd w:val="clear" w:color="auto" w:fill="00B050"/>
        </w:rPr>
        <w:t>45.2</w:t>
      </w:r>
      <w:r w:rsidRPr="00B60E3E">
        <w:rPr>
          <w:rFonts w:ascii="Tw Cen MT" w:hAnsi="Tw Cen MT"/>
          <w:b/>
        </w:rPr>
        <w:t>:</w:t>
      </w:r>
      <w:r w:rsidRPr="00B60E3E">
        <w:rPr>
          <w:rFonts w:ascii="Tw Cen MT" w:hAnsi="Tw Cen MT"/>
        </w:rPr>
        <w:t xml:space="preserve"> </w:t>
      </w:r>
    </w:p>
    <w:p w14:paraId="41C5E111" w14:textId="77777777" w:rsidR="009179C9"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p>
    <w:p w14:paraId="50222635" w14:textId="3745B438" w:rsidR="009179C9" w:rsidRPr="00B60E3E" w:rsidRDefault="00F10D2D"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F10D2D">
        <w:rPr>
          <w:rFonts w:ascii="Tw Cen MT" w:hAnsi="Tw Cen MT"/>
        </w:rPr>
        <w:t>Seeking a Mentor in a Different Department at your Firm</w:t>
      </w:r>
      <w:r w:rsidR="00360A94">
        <w:rPr>
          <w:rFonts w:ascii="Tw Cen MT" w:hAnsi="Tw Cen MT"/>
        </w:rPr>
        <w:br/>
      </w:r>
    </w:p>
    <w:p w14:paraId="49209785" w14:textId="77777777" w:rsidR="009179C9" w:rsidRPr="00B60E3E" w:rsidRDefault="009179C9" w:rsidP="009179C9">
      <w:pPr>
        <w:rPr>
          <w:rFonts w:ascii="Tw Cen MT" w:hAnsi="Tw Cen MT"/>
        </w:rPr>
      </w:pPr>
    </w:p>
    <w:p w14:paraId="0261A21C" w14:textId="77777777" w:rsidR="00D75CA1" w:rsidRPr="00D75CA1" w:rsidRDefault="00D75CA1" w:rsidP="00D75CA1">
      <w:pPr>
        <w:rPr>
          <w:rFonts w:ascii="Tw Cen MT" w:hAnsi="Tw Cen MT"/>
        </w:rPr>
      </w:pPr>
      <w:r w:rsidRPr="00D75CA1">
        <w:rPr>
          <w:rFonts w:ascii="Tw Cen MT" w:hAnsi="Tw Cen MT"/>
        </w:rPr>
        <w:t xml:space="preserve">If you work at a company, please complete this exercise. </w:t>
      </w:r>
    </w:p>
    <w:p w14:paraId="7694C903" w14:textId="77777777" w:rsidR="00D75CA1" w:rsidRPr="00D75CA1" w:rsidRDefault="00D75CA1" w:rsidP="00D75CA1">
      <w:pPr>
        <w:rPr>
          <w:rFonts w:ascii="Tw Cen MT" w:hAnsi="Tw Cen MT"/>
        </w:rPr>
      </w:pPr>
    </w:p>
    <w:p w14:paraId="44F064D0" w14:textId="77777777" w:rsidR="00D75CA1" w:rsidRPr="00D75CA1" w:rsidRDefault="00D75CA1" w:rsidP="00D75CA1">
      <w:pPr>
        <w:rPr>
          <w:rFonts w:ascii="Tw Cen MT" w:hAnsi="Tw Cen MT"/>
        </w:rPr>
      </w:pPr>
      <w:r w:rsidRPr="00D75CA1">
        <w:rPr>
          <w:rFonts w:ascii="Tw Cen MT" w:hAnsi="Tw Cen MT"/>
        </w:rPr>
        <w:t>Earlier in the course we talked about</w:t>
      </w:r>
      <w:r>
        <w:rPr>
          <w:rFonts w:ascii="Tw Cen MT" w:hAnsi="Tw Cen MT"/>
        </w:rPr>
        <w:t xml:space="preserve"> the fact that when you receive</w:t>
      </w:r>
      <w:r w:rsidRPr="00D75CA1">
        <w:rPr>
          <w:rFonts w:ascii="Tw Cen MT" w:hAnsi="Tw Cen MT"/>
        </w:rPr>
        <w:t xml:space="preserve"> a job offer</w:t>
      </w:r>
      <w:r>
        <w:rPr>
          <w:rFonts w:ascii="Tw Cen MT" w:hAnsi="Tw Cen MT"/>
        </w:rPr>
        <w:t>,</w:t>
      </w:r>
      <w:r w:rsidRPr="00D75CA1">
        <w:rPr>
          <w:rFonts w:ascii="Tw Cen MT" w:hAnsi="Tw Cen MT"/>
        </w:rPr>
        <w:t xml:space="preserve"> don’t take it until you see if the firm you are working at counters the offer or lets you transfer to another department.</w:t>
      </w:r>
    </w:p>
    <w:p w14:paraId="55585F8B" w14:textId="77777777" w:rsidR="00D75CA1" w:rsidRPr="00D75CA1" w:rsidRDefault="00D75CA1" w:rsidP="009179C9">
      <w:pPr>
        <w:rPr>
          <w:rFonts w:ascii="Tw Cen MT" w:hAnsi="Tw Cen MT"/>
        </w:rPr>
      </w:pPr>
    </w:p>
    <w:p w14:paraId="3A564B7C" w14:textId="77777777" w:rsidR="00D75CA1" w:rsidRPr="00D75CA1" w:rsidRDefault="00D75CA1" w:rsidP="00D75CA1">
      <w:pPr>
        <w:rPr>
          <w:rFonts w:ascii="Tw Cen MT" w:hAnsi="Tw Cen MT"/>
        </w:rPr>
      </w:pPr>
      <w:r w:rsidRPr="00D75CA1">
        <w:rPr>
          <w:rFonts w:ascii="Tw Cen MT" w:hAnsi="Tw Cen MT"/>
        </w:rPr>
        <w:t>The only way you can usually transfer to another department is if you have someone senior in another department fight for you</w:t>
      </w:r>
      <w:r>
        <w:rPr>
          <w:rFonts w:ascii="Tw Cen MT" w:hAnsi="Tw Cen MT"/>
        </w:rPr>
        <w:t xml:space="preserve"> which is how I have done it in the past</w:t>
      </w:r>
      <w:r w:rsidRPr="00D75CA1">
        <w:rPr>
          <w:rFonts w:ascii="Tw Cen MT" w:hAnsi="Tw Cen MT"/>
        </w:rPr>
        <w:t xml:space="preserve">. </w:t>
      </w:r>
    </w:p>
    <w:p w14:paraId="1B9AB4C8" w14:textId="77777777" w:rsidR="00D75CA1" w:rsidRPr="00D75CA1" w:rsidRDefault="00D75CA1" w:rsidP="00D75CA1">
      <w:pPr>
        <w:rPr>
          <w:rFonts w:ascii="Tw Cen MT" w:hAnsi="Tw Cen MT"/>
        </w:rPr>
      </w:pPr>
    </w:p>
    <w:p w14:paraId="1916233E" w14:textId="3965EAEF" w:rsidR="00D75CA1" w:rsidRPr="00D75CA1" w:rsidRDefault="00F0141B" w:rsidP="00D75CA1">
      <w:pPr>
        <w:rPr>
          <w:rFonts w:ascii="Tw Cen MT" w:hAnsi="Tw Cen MT"/>
        </w:rPr>
      </w:pPr>
      <w:r>
        <w:rPr>
          <w:rFonts w:ascii="Tw Cen MT" w:hAnsi="Tw Cen MT"/>
        </w:rPr>
        <w:t>Let’</w:t>
      </w:r>
      <w:r w:rsidR="00D75CA1" w:rsidRPr="00D75CA1">
        <w:rPr>
          <w:rFonts w:ascii="Tw Cen MT" w:hAnsi="Tw Cen MT"/>
        </w:rPr>
        <w:t xml:space="preserve">s be preemptive and strategic by networking within your company by meeting with people in other departments. </w:t>
      </w:r>
    </w:p>
    <w:p w14:paraId="0152B90D" w14:textId="77777777" w:rsidR="00D75CA1" w:rsidRPr="00D75CA1" w:rsidRDefault="00D75CA1" w:rsidP="009179C9">
      <w:pPr>
        <w:rPr>
          <w:rFonts w:ascii="Tw Cen MT" w:hAnsi="Tw Cen MT"/>
        </w:rPr>
      </w:pPr>
    </w:p>
    <w:p w14:paraId="5D91CBB0" w14:textId="77777777" w:rsidR="00D75CA1" w:rsidRPr="00D75CA1" w:rsidRDefault="00D75CA1" w:rsidP="00D75CA1">
      <w:pPr>
        <w:rPr>
          <w:rFonts w:ascii="Tw Cen MT" w:hAnsi="Tw Cen MT"/>
        </w:rPr>
      </w:pPr>
      <w:r w:rsidRPr="00D75CA1">
        <w:rPr>
          <w:rFonts w:ascii="Tw Cen MT" w:hAnsi="Tw Cen MT"/>
        </w:rPr>
        <w:t xml:space="preserve">The easiest way to do this is to look on LinkedIn for people in your company in other departments that you might want to work </w:t>
      </w:r>
      <w:r>
        <w:rPr>
          <w:rFonts w:ascii="Tw Cen MT" w:hAnsi="Tw Cen MT"/>
        </w:rPr>
        <w:t>for</w:t>
      </w:r>
      <w:r w:rsidRPr="00D75CA1">
        <w:rPr>
          <w:rFonts w:ascii="Tw Cen MT" w:hAnsi="Tw Cen MT"/>
        </w:rPr>
        <w:t xml:space="preserve"> one day and see if they have anything in common with you. </w:t>
      </w:r>
    </w:p>
    <w:p w14:paraId="3D3FFFF9" w14:textId="77777777" w:rsidR="00D75CA1" w:rsidRPr="00D75CA1" w:rsidRDefault="00D75CA1" w:rsidP="00D75CA1">
      <w:pPr>
        <w:rPr>
          <w:rFonts w:ascii="Tw Cen MT" w:hAnsi="Tw Cen MT"/>
        </w:rPr>
      </w:pPr>
    </w:p>
    <w:p w14:paraId="5B4BBB03" w14:textId="77777777" w:rsidR="009179C9" w:rsidRPr="00D75CA1" w:rsidRDefault="00D75CA1" w:rsidP="00D75CA1">
      <w:pPr>
        <w:rPr>
          <w:rFonts w:ascii="Tw Cen MT" w:hAnsi="Tw Cen MT"/>
        </w:rPr>
      </w:pPr>
      <w:r w:rsidRPr="00D75CA1">
        <w:rPr>
          <w:rFonts w:ascii="Tw Cen MT" w:hAnsi="Tw Cen MT"/>
        </w:rPr>
        <w:t xml:space="preserve">Then, similar to what we have already covered, send them a LinkedIn message or email on your internal email system and set up </w:t>
      </w:r>
      <w:r>
        <w:rPr>
          <w:rFonts w:ascii="Tw Cen MT" w:hAnsi="Tw Cen MT"/>
        </w:rPr>
        <w:t xml:space="preserve">a </w:t>
      </w:r>
      <w:r w:rsidRPr="00D75CA1">
        <w:rPr>
          <w:rFonts w:ascii="Tw Cen MT" w:hAnsi="Tw Cen MT"/>
        </w:rPr>
        <w:t>coffee</w:t>
      </w:r>
      <w:r>
        <w:rPr>
          <w:rFonts w:ascii="Tw Cen MT" w:hAnsi="Tw Cen MT"/>
        </w:rPr>
        <w:t xml:space="preserve"> meeting</w:t>
      </w:r>
      <w:r w:rsidRPr="00D75CA1">
        <w:rPr>
          <w:rFonts w:ascii="Tw Cen MT" w:hAnsi="Tw Cen MT"/>
        </w:rPr>
        <w:t>.</w:t>
      </w:r>
    </w:p>
    <w:p w14:paraId="03524DD7" w14:textId="77777777" w:rsidR="00D75CA1" w:rsidRPr="00D75CA1" w:rsidRDefault="00D75CA1" w:rsidP="00D75CA1">
      <w:pPr>
        <w:rPr>
          <w:rFonts w:ascii="Tw Cen MT" w:hAnsi="Tw Cen MT"/>
        </w:rPr>
      </w:pPr>
    </w:p>
    <w:p w14:paraId="0780EC3A" w14:textId="77777777" w:rsidR="00D75CA1" w:rsidRPr="00D75CA1" w:rsidRDefault="00D75CA1" w:rsidP="00D75CA1">
      <w:pPr>
        <w:rPr>
          <w:rFonts w:ascii="Tw Cen MT" w:hAnsi="Tw Cen MT"/>
        </w:rPr>
      </w:pPr>
      <w:r w:rsidRPr="00D75CA1">
        <w:rPr>
          <w:rFonts w:ascii="Tw Cen MT" w:hAnsi="Tw Cen MT"/>
        </w:rPr>
        <w:t xml:space="preserve">It’s a good idea in case your department ever gets restructured etc. </w:t>
      </w:r>
    </w:p>
    <w:p w14:paraId="77F32C9C" w14:textId="77777777" w:rsidR="00D75CA1" w:rsidRPr="00D75CA1" w:rsidRDefault="00D75CA1" w:rsidP="00D75CA1">
      <w:pPr>
        <w:rPr>
          <w:rFonts w:ascii="Tw Cen MT" w:hAnsi="Tw Cen MT"/>
        </w:rPr>
      </w:pPr>
    </w:p>
    <w:p w14:paraId="47034EB4" w14:textId="2988D8F9" w:rsidR="00D75CA1" w:rsidRDefault="00055B52" w:rsidP="00D75CA1">
      <w:pPr>
        <w:rPr>
          <w:rFonts w:ascii="Tw Cen MT" w:hAnsi="Tw Cen MT"/>
        </w:rPr>
      </w:pPr>
      <w:r>
        <w:rPr>
          <w:rFonts w:ascii="Tw Cen MT" w:hAnsi="Tw Cen MT"/>
        </w:rPr>
        <w:t>This</w:t>
      </w:r>
      <w:r w:rsidR="00D75CA1" w:rsidRPr="00D75CA1">
        <w:rPr>
          <w:rFonts w:ascii="Tw Cen MT" w:hAnsi="Tw Cen MT"/>
        </w:rPr>
        <w:t xml:space="preserve"> </w:t>
      </w:r>
      <w:r>
        <w:rPr>
          <w:rFonts w:ascii="Tw Cen MT" w:hAnsi="Tw Cen MT"/>
        </w:rPr>
        <w:t>exercise</w:t>
      </w:r>
      <w:r w:rsidR="00D75CA1" w:rsidRPr="00D75CA1">
        <w:rPr>
          <w:rFonts w:ascii="Tw Cen MT" w:hAnsi="Tw Cen MT"/>
        </w:rPr>
        <w:t xml:space="preserve"> is to simply set up a meeting with someone in a different department at your firm and then ask them in person to mentor you. They will say yes because it’s an incredible complement. Networking of course is an internal career best practice too.</w:t>
      </w:r>
    </w:p>
    <w:p w14:paraId="64EF2BA0" w14:textId="77777777" w:rsidR="009179C9" w:rsidRDefault="009179C9" w:rsidP="009179C9">
      <w:pPr>
        <w:rPr>
          <w:rFonts w:ascii="Tw Cen MT" w:hAnsi="Tw Cen MT"/>
        </w:rPr>
      </w:pPr>
    </w:p>
    <w:p w14:paraId="40A98114" w14:textId="77777777" w:rsidR="00B81BAE" w:rsidRPr="00174644" w:rsidRDefault="00B81BAE" w:rsidP="00B81BAE">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466989F8" w14:textId="3B3378AE" w:rsidR="009179C9" w:rsidRPr="00B60E3E" w:rsidRDefault="009179C9" w:rsidP="009179C9">
      <w:pPr>
        <w:rPr>
          <w:rFonts w:ascii="Tw Cen MT" w:hAnsi="Tw Cen MT"/>
        </w:rPr>
      </w:pPr>
      <w:r>
        <w:rPr>
          <w:rFonts w:ascii="Tw Cen MT" w:hAnsi="Tw Cen MT"/>
        </w:rPr>
        <w:br w:type="page"/>
      </w:r>
    </w:p>
    <w:p w14:paraId="59DEB7B3"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b/>
          <w:u w:val="single"/>
        </w:rPr>
        <w:lastRenderedPageBreak/>
        <w:t>Section #</w:t>
      </w:r>
      <w:r w:rsidR="00E67BBD">
        <w:rPr>
          <w:rFonts w:ascii="Tw Cen MT" w:hAnsi="Tw Cen MT"/>
          <w:b/>
          <w:u w:val="single"/>
        </w:rPr>
        <w:t>46</w:t>
      </w:r>
      <w:r w:rsidRPr="00B60E3E">
        <w:rPr>
          <w:rFonts w:ascii="Tw Cen MT" w:hAnsi="Tw Cen MT"/>
        </w:rPr>
        <w:t xml:space="preserve">: </w:t>
      </w:r>
    </w:p>
    <w:p w14:paraId="6226A0AC" w14:textId="3E3F3209" w:rsidR="00A06CAC"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A06CAC" w:rsidRPr="00A06CAC">
        <w:rPr>
          <w:rFonts w:ascii="Tw Cen MT" w:hAnsi="Tw Cen MT"/>
        </w:rPr>
        <w:t>Networking With Your Heart So You Can "Accidentally" Receive 10x &gt; than You Give</w:t>
      </w:r>
    </w:p>
    <w:p w14:paraId="7EEED1A1"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caps w:val="0"/>
          <w:spacing w:val="0"/>
          <w:sz w:val="24"/>
          <w:szCs w:val="24"/>
        </w:rPr>
        <w:br/>
      </w:r>
      <w:r w:rsidRPr="00B60E3E">
        <w:rPr>
          <w:rFonts w:ascii="Tw Cen MT" w:hAnsi="Tw Cen MT"/>
          <w:b/>
          <w:u w:val="single"/>
        </w:rPr>
        <w:t>exercise #</w:t>
      </w:r>
      <w:r w:rsidR="00E67BBD" w:rsidRPr="00564786">
        <w:rPr>
          <w:rFonts w:ascii="Tw Cen MT" w:hAnsi="Tw Cen MT"/>
          <w:b/>
          <w:color w:val="FFFFFF" w:themeColor="background1"/>
          <w:u w:val="single"/>
          <w:shd w:val="clear" w:color="auto" w:fill="00B050"/>
        </w:rPr>
        <w:t>46.1</w:t>
      </w:r>
      <w:r w:rsidRPr="00B60E3E">
        <w:rPr>
          <w:rFonts w:ascii="Tw Cen MT" w:hAnsi="Tw Cen MT"/>
          <w:b/>
        </w:rPr>
        <w:t>:</w:t>
      </w:r>
      <w:r w:rsidRPr="00B60E3E">
        <w:rPr>
          <w:rFonts w:ascii="Tw Cen MT" w:hAnsi="Tw Cen MT"/>
        </w:rPr>
        <w:t xml:space="preserve"> </w:t>
      </w:r>
    </w:p>
    <w:p w14:paraId="61BD61DC" w14:textId="196F4FD9" w:rsidR="009179C9" w:rsidRPr="00B60E3E"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E67BBD" w:rsidRPr="00E67BBD">
        <w:rPr>
          <w:rFonts w:ascii="Tw Cen MT" w:hAnsi="Tw Cen MT"/>
        </w:rPr>
        <w:t xml:space="preserve">Using the </w:t>
      </w:r>
      <w:r w:rsidR="00CF202B" w:rsidRPr="00CF202B">
        <w:rPr>
          <w:rFonts w:ascii="Tw Cen MT" w:hAnsi="Tw Cen MT"/>
          <w:highlight w:val="yellow"/>
        </w:rPr>
        <w:t>‘</w:t>
      </w:r>
      <w:r w:rsidR="00E67BBD" w:rsidRPr="00CF202B">
        <w:rPr>
          <w:rFonts w:ascii="Tw Cen MT" w:hAnsi="Tw Cen MT"/>
          <w:highlight w:val="yellow"/>
        </w:rPr>
        <w:t>N.M.E.</w:t>
      </w:r>
      <w:r w:rsidR="00CF202B" w:rsidRPr="00CF202B">
        <w:rPr>
          <w:rFonts w:ascii="Tw Cen MT" w:hAnsi="Tw Cen MT"/>
          <w:highlight w:val="yellow"/>
        </w:rPr>
        <w:t>’</w:t>
      </w:r>
      <w:r w:rsidR="00E67BBD" w:rsidRPr="00CF202B">
        <w:rPr>
          <w:rFonts w:ascii="Tw Cen MT" w:hAnsi="Tw Cen MT"/>
          <w:highlight w:val="yellow"/>
        </w:rPr>
        <w:t xml:space="preserve"> </w:t>
      </w:r>
      <w:ins w:id="0" w:author="Christopher Haroun" w:date="2016-08-08T05:50:00Z">
        <w:r w:rsidR="00DB045A" w:rsidRPr="00CF202B">
          <w:rPr>
            <w:rFonts w:ascii="Tw Cen MT" w:hAnsi="Tw Cen MT"/>
            <w:highlight w:val="yellow"/>
          </w:rPr>
          <w:t>(</w:t>
        </w:r>
      </w:ins>
      <w:r w:rsidR="00CF202B" w:rsidRPr="00CF202B">
        <w:rPr>
          <w:rFonts w:ascii="Tw Cen MT" w:hAnsi="Tw Cen MT"/>
          <w:highlight w:val="yellow"/>
        </w:rPr>
        <w:t>‘</w:t>
      </w:r>
      <w:ins w:id="1" w:author="Christopher Haroun" w:date="2016-08-08T05:50:00Z">
        <w:r w:rsidR="00DB045A" w:rsidRPr="00CF202B">
          <w:rPr>
            <w:rFonts w:ascii="Tw Cen MT" w:hAnsi="Tw Cen MT"/>
            <w:highlight w:val="yellow"/>
          </w:rPr>
          <w:t>network Match Equation</w:t>
        </w:r>
      </w:ins>
      <w:r w:rsidR="00CF202B" w:rsidRPr="00CF202B">
        <w:rPr>
          <w:rFonts w:ascii="Tw Cen MT" w:hAnsi="Tw Cen MT"/>
          <w:highlight w:val="yellow"/>
        </w:rPr>
        <w:t>’</w:t>
      </w:r>
      <w:ins w:id="2" w:author="Christopher Haroun" w:date="2016-08-08T05:50:00Z">
        <w:r w:rsidR="00DB045A" w:rsidRPr="00CF202B">
          <w:rPr>
            <w:rFonts w:ascii="Tw Cen MT" w:hAnsi="Tw Cen MT"/>
            <w:highlight w:val="yellow"/>
          </w:rPr>
          <w:t>)</w:t>
        </w:r>
      </w:ins>
      <w:r w:rsidR="00CF202B" w:rsidRPr="00CF202B">
        <w:rPr>
          <w:rFonts w:ascii="Tw Cen MT" w:hAnsi="Tw Cen MT"/>
          <w:highlight w:val="yellow"/>
        </w:rPr>
        <w:t xml:space="preserve"> </w:t>
      </w:r>
      <w:r w:rsidR="00E67BBD" w:rsidRPr="00CF202B">
        <w:rPr>
          <w:rFonts w:ascii="Tw Cen MT" w:hAnsi="Tw Cen MT"/>
          <w:highlight w:val="yellow"/>
        </w:rPr>
        <w:t>Strategy</w:t>
      </w:r>
    </w:p>
    <w:p w14:paraId="396013EF" w14:textId="77777777" w:rsidR="009179C9" w:rsidRPr="00B60E3E" w:rsidRDefault="009179C9" w:rsidP="009179C9">
      <w:pPr>
        <w:rPr>
          <w:rFonts w:ascii="Tw Cen MT" w:hAnsi="Tw Cen MT"/>
        </w:rPr>
      </w:pPr>
    </w:p>
    <w:p w14:paraId="35E97797" w14:textId="77777777" w:rsidR="00A06CAC" w:rsidRDefault="00A06CAC" w:rsidP="009179C9">
      <w:pPr>
        <w:rPr>
          <w:rFonts w:ascii="Tw Cen MT" w:hAnsi="Tw Cen MT"/>
        </w:rPr>
      </w:pPr>
      <w:r>
        <w:rPr>
          <w:rFonts w:ascii="Tw Cen MT" w:hAnsi="Tw Cen MT"/>
        </w:rPr>
        <w:t xml:space="preserve">There are 2 parts to this exercise. </w:t>
      </w:r>
    </w:p>
    <w:p w14:paraId="589DA56F" w14:textId="77777777" w:rsidR="00A06CAC" w:rsidRDefault="00A06CAC" w:rsidP="009179C9">
      <w:pPr>
        <w:rPr>
          <w:rFonts w:ascii="Tw Cen MT" w:hAnsi="Tw Cen MT"/>
        </w:rPr>
      </w:pPr>
    </w:p>
    <w:p w14:paraId="32E07B67" w14:textId="77777777" w:rsidR="00A06CAC" w:rsidRDefault="00A06CAC" w:rsidP="009179C9">
      <w:pPr>
        <w:rPr>
          <w:rFonts w:ascii="Tw Cen MT" w:hAnsi="Tw Cen MT"/>
        </w:rPr>
      </w:pPr>
      <w:r>
        <w:rPr>
          <w:rFonts w:ascii="Tw Cen MT" w:hAnsi="Tw Cen MT"/>
        </w:rPr>
        <w:t xml:space="preserve">1: The first exercise deals with qualities that got you a date with someone you thought was out of your league meaning you thought they were too good for you. </w:t>
      </w:r>
    </w:p>
    <w:p w14:paraId="68EADD5B" w14:textId="77777777" w:rsidR="00A06CAC" w:rsidRDefault="00A06CAC" w:rsidP="009179C9">
      <w:pPr>
        <w:rPr>
          <w:rFonts w:ascii="Tw Cen MT" w:hAnsi="Tw Cen MT"/>
        </w:rPr>
      </w:pPr>
    </w:p>
    <w:p w14:paraId="153ADC14" w14:textId="77777777" w:rsidR="009179C9" w:rsidRDefault="00A06CAC" w:rsidP="009179C9">
      <w:pPr>
        <w:rPr>
          <w:rFonts w:ascii="Tw Cen MT" w:hAnsi="Tw Cen MT"/>
        </w:rPr>
      </w:pPr>
      <w:r>
        <w:rPr>
          <w:rFonts w:ascii="Tw Cen MT" w:hAnsi="Tw Cen MT"/>
        </w:rPr>
        <w:t xml:space="preserve">2: The second exercise deals with how to get people you are going to meet with in business think that you are out of their league. </w:t>
      </w:r>
    </w:p>
    <w:p w14:paraId="0E19B3F3" w14:textId="77777777" w:rsidR="00A06CAC" w:rsidRDefault="00A06CAC" w:rsidP="009179C9">
      <w:pPr>
        <w:rPr>
          <w:rFonts w:ascii="Tw Cen MT" w:hAnsi="Tw Cen MT"/>
        </w:rPr>
      </w:pPr>
    </w:p>
    <w:p w14:paraId="0B192C1A" w14:textId="77777777" w:rsidR="00A06CAC" w:rsidRDefault="00A06CAC" w:rsidP="009179C9">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06CAC" w:rsidRPr="005218CF" w14:paraId="4CAB6F3E" w14:textId="77777777" w:rsidTr="005218CF">
        <w:tc>
          <w:tcPr>
            <w:tcW w:w="9576" w:type="dxa"/>
            <w:shd w:val="clear" w:color="auto" w:fill="E2EFD9"/>
          </w:tcPr>
          <w:p w14:paraId="5FBD851C" w14:textId="43BD33E6" w:rsidR="00A06CAC" w:rsidRPr="005218CF" w:rsidRDefault="00A06CAC" w:rsidP="00A06CAC">
            <w:pPr>
              <w:rPr>
                <w:rFonts w:ascii="Tw Cen MT" w:hAnsi="Tw Cen MT"/>
              </w:rPr>
            </w:pPr>
            <w:r w:rsidRPr="005218CF">
              <w:rPr>
                <w:rFonts w:ascii="Tw Cen MT" w:hAnsi="Tw Cen MT"/>
                <w:b/>
              </w:rPr>
              <w:t>Exercise 1:</w:t>
            </w:r>
            <w:r w:rsidRPr="005218CF">
              <w:rPr>
                <w:rFonts w:ascii="Tw Cen MT" w:hAnsi="Tw Cen MT"/>
              </w:rPr>
              <w:t xml:space="preserve"> Think of a time </w:t>
            </w:r>
            <w:r w:rsidR="00564786">
              <w:rPr>
                <w:rFonts w:ascii="Tw Cen MT" w:hAnsi="Tw Cen MT"/>
              </w:rPr>
              <w:t xml:space="preserve">when </w:t>
            </w:r>
            <w:r w:rsidRPr="005218CF">
              <w:rPr>
                <w:rFonts w:ascii="Tw Cen MT" w:hAnsi="Tw Cen MT"/>
              </w:rPr>
              <w:t xml:space="preserve">you were on a date and you thought you were way out of your league (meaning you thought </w:t>
            </w:r>
            <w:r w:rsidR="00564786">
              <w:rPr>
                <w:rFonts w:ascii="Tw Cen MT" w:hAnsi="Tw Cen MT"/>
              </w:rPr>
              <w:t>“</w:t>
            </w:r>
            <w:r w:rsidRPr="005218CF">
              <w:rPr>
                <w:rFonts w:ascii="Tw Cen MT" w:hAnsi="Tw Cen MT"/>
              </w:rPr>
              <w:t>why would they date me</w:t>
            </w:r>
            <w:r w:rsidR="00564786">
              <w:rPr>
                <w:rFonts w:ascii="Tw Cen MT" w:hAnsi="Tw Cen MT"/>
              </w:rPr>
              <w:t>?”</w:t>
            </w:r>
            <w:r w:rsidRPr="005218CF">
              <w:rPr>
                <w:rFonts w:ascii="Tw Cen MT" w:hAnsi="Tw Cen MT"/>
              </w:rPr>
              <w:t xml:space="preserve">). This person you are on a date with is a 10 and you (for this exercise) are a 1. List at least 10 qualities why the other person thought of you as being </w:t>
            </w:r>
            <w:r w:rsidR="00564786">
              <w:rPr>
                <w:rFonts w:ascii="Tw Cen MT" w:hAnsi="Tw Cen MT"/>
              </w:rPr>
              <w:t xml:space="preserve">equal to or </w:t>
            </w:r>
            <w:r w:rsidRPr="005218CF">
              <w:rPr>
                <w:rFonts w:ascii="Tw Cen MT" w:hAnsi="Tw Cen MT"/>
              </w:rPr>
              <w:t xml:space="preserve">greater than a 10 so that the Networking Match Equation brings you at least in balance: </w:t>
            </w:r>
          </w:p>
          <w:p w14:paraId="04A86EB3" w14:textId="77777777" w:rsidR="00A06CAC" w:rsidRPr="005218CF" w:rsidRDefault="00A06CAC" w:rsidP="009179C9">
            <w:pPr>
              <w:rPr>
                <w:rFonts w:ascii="Tw Cen MT" w:hAnsi="Tw Cen MT"/>
              </w:rPr>
            </w:pPr>
          </w:p>
        </w:tc>
      </w:tr>
      <w:tr w:rsidR="00A06CAC" w:rsidRPr="005218CF" w14:paraId="315AFE3B" w14:textId="77777777" w:rsidTr="005218CF">
        <w:tc>
          <w:tcPr>
            <w:tcW w:w="9576" w:type="dxa"/>
            <w:shd w:val="clear" w:color="auto" w:fill="auto"/>
          </w:tcPr>
          <w:p w14:paraId="67D7696C" w14:textId="77777777" w:rsidR="00A06CAC" w:rsidRPr="005218CF" w:rsidRDefault="00A06CAC" w:rsidP="009179C9">
            <w:pPr>
              <w:rPr>
                <w:rFonts w:ascii="Tw Cen MT" w:hAnsi="Tw Cen MT"/>
              </w:rPr>
            </w:pPr>
            <w:r w:rsidRPr="005218CF">
              <w:rPr>
                <w:rFonts w:ascii="Tw Cen MT" w:hAnsi="Tw Cen MT"/>
              </w:rPr>
              <w:t xml:space="preserve">1: </w:t>
            </w:r>
          </w:p>
          <w:p w14:paraId="4DF45483" w14:textId="77777777" w:rsidR="00A06CAC" w:rsidRPr="005218CF" w:rsidRDefault="00A06CAC" w:rsidP="009179C9">
            <w:pPr>
              <w:rPr>
                <w:rFonts w:ascii="Tw Cen MT" w:hAnsi="Tw Cen MT"/>
              </w:rPr>
            </w:pPr>
          </w:p>
        </w:tc>
      </w:tr>
      <w:tr w:rsidR="00A06CAC" w:rsidRPr="005218CF" w14:paraId="5F672581" w14:textId="77777777" w:rsidTr="005218CF">
        <w:tc>
          <w:tcPr>
            <w:tcW w:w="9576" w:type="dxa"/>
            <w:shd w:val="clear" w:color="auto" w:fill="auto"/>
          </w:tcPr>
          <w:p w14:paraId="0AD7F2B5" w14:textId="77777777" w:rsidR="00A06CAC" w:rsidRPr="005218CF" w:rsidRDefault="00A06CAC" w:rsidP="009179C9">
            <w:pPr>
              <w:rPr>
                <w:rFonts w:ascii="Tw Cen MT" w:hAnsi="Tw Cen MT"/>
              </w:rPr>
            </w:pPr>
            <w:r w:rsidRPr="005218CF">
              <w:rPr>
                <w:rFonts w:ascii="Tw Cen MT" w:hAnsi="Tw Cen MT"/>
              </w:rPr>
              <w:t>2:</w:t>
            </w:r>
          </w:p>
          <w:p w14:paraId="1986B1FE" w14:textId="77777777" w:rsidR="00A06CAC" w:rsidRPr="005218CF" w:rsidRDefault="00A06CAC" w:rsidP="009179C9">
            <w:pPr>
              <w:rPr>
                <w:rFonts w:ascii="Tw Cen MT" w:hAnsi="Tw Cen MT"/>
              </w:rPr>
            </w:pPr>
            <w:r w:rsidRPr="005218CF">
              <w:rPr>
                <w:rFonts w:ascii="Tw Cen MT" w:hAnsi="Tw Cen MT"/>
              </w:rPr>
              <w:t xml:space="preserve"> </w:t>
            </w:r>
          </w:p>
        </w:tc>
      </w:tr>
      <w:tr w:rsidR="00A06CAC" w:rsidRPr="005218CF" w14:paraId="18195785" w14:textId="77777777" w:rsidTr="005218CF">
        <w:tc>
          <w:tcPr>
            <w:tcW w:w="9576" w:type="dxa"/>
            <w:shd w:val="clear" w:color="auto" w:fill="auto"/>
          </w:tcPr>
          <w:p w14:paraId="1316A39A" w14:textId="77777777" w:rsidR="00A06CAC" w:rsidRPr="005218CF" w:rsidRDefault="00A06CAC" w:rsidP="009179C9">
            <w:pPr>
              <w:rPr>
                <w:rFonts w:ascii="Tw Cen MT" w:hAnsi="Tw Cen MT"/>
              </w:rPr>
            </w:pPr>
            <w:r w:rsidRPr="005218CF">
              <w:rPr>
                <w:rFonts w:ascii="Tw Cen MT" w:hAnsi="Tw Cen MT"/>
              </w:rPr>
              <w:t>3:</w:t>
            </w:r>
          </w:p>
          <w:p w14:paraId="668F0756" w14:textId="77777777" w:rsidR="00A06CAC" w:rsidRPr="005218CF" w:rsidRDefault="00A06CAC" w:rsidP="009179C9">
            <w:pPr>
              <w:rPr>
                <w:rFonts w:ascii="Tw Cen MT" w:hAnsi="Tw Cen MT"/>
              </w:rPr>
            </w:pPr>
            <w:r w:rsidRPr="005218CF">
              <w:rPr>
                <w:rFonts w:ascii="Tw Cen MT" w:hAnsi="Tw Cen MT"/>
              </w:rPr>
              <w:t xml:space="preserve"> </w:t>
            </w:r>
          </w:p>
        </w:tc>
      </w:tr>
      <w:tr w:rsidR="00A06CAC" w:rsidRPr="005218CF" w14:paraId="1BB395C8" w14:textId="77777777" w:rsidTr="005218CF">
        <w:tc>
          <w:tcPr>
            <w:tcW w:w="9576" w:type="dxa"/>
            <w:shd w:val="clear" w:color="auto" w:fill="auto"/>
          </w:tcPr>
          <w:p w14:paraId="1F3F44A9" w14:textId="77777777" w:rsidR="00A06CAC" w:rsidRPr="005218CF" w:rsidRDefault="00A06CAC" w:rsidP="009179C9">
            <w:pPr>
              <w:rPr>
                <w:rFonts w:ascii="Tw Cen MT" w:hAnsi="Tw Cen MT"/>
              </w:rPr>
            </w:pPr>
            <w:r w:rsidRPr="005218CF">
              <w:rPr>
                <w:rFonts w:ascii="Tw Cen MT" w:hAnsi="Tw Cen MT"/>
              </w:rPr>
              <w:t>4:</w:t>
            </w:r>
          </w:p>
          <w:p w14:paraId="5939DBD6" w14:textId="77777777" w:rsidR="00A06CAC" w:rsidRPr="005218CF" w:rsidRDefault="00A06CAC" w:rsidP="009179C9">
            <w:pPr>
              <w:rPr>
                <w:rFonts w:ascii="Tw Cen MT" w:hAnsi="Tw Cen MT"/>
              </w:rPr>
            </w:pPr>
            <w:r w:rsidRPr="005218CF">
              <w:rPr>
                <w:rFonts w:ascii="Tw Cen MT" w:hAnsi="Tw Cen MT"/>
              </w:rPr>
              <w:t xml:space="preserve"> </w:t>
            </w:r>
          </w:p>
        </w:tc>
      </w:tr>
      <w:tr w:rsidR="00A06CAC" w:rsidRPr="005218CF" w14:paraId="4A77C21D" w14:textId="77777777" w:rsidTr="005218CF">
        <w:tc>
          <w:tcPr>
            <w:tcW w:w="9576" w:type="dxa"/>
            <w:shd w:val="clear" w:color="auto" w:fill="auto"/>
          </w:tcPr>
          <w:p w14:paraId="5385E8DB" w14:textId="77777777" w:rsidR="00A06CAC" w:rsidRPr="005218CF" w:rsidRDefault="00A06CAC" w:rsidP="009179C9">
            <w:pPr>
              <w:rPr>
                <w:rFonts w:ascii="Tw Cen MT" w:hAnsi="Tw Cen MT"/>
              </w:rPr>
            </w:pPr>
            <w:r w:rsidRPr="005218CF">
              <w:rPr>
                <w:rFonts w:ascii="Tw Cen MT" w:hAnsi="Tw Cen MT"/>
              </w:rPr>
              <w:t>5:</w:t>
            </w:r>
          </w:p>
          <w:p w14:paraId="5342F32C" w14:textId="77777777" w:rsidR="00A06CAC" w:rsidRPr="005218CF" w:rsidRDefault="00A06CAC" w:rsidP="009179C9">
            <w:pPr>
              <w:rPr>
                <w:rFonts w:ascii="Tw Cen MT" w:hAnsi="Tw Cen MT"/>
              </w:rPr>
            </w:pPr>
            <w:r w:rsidRPr="005218CF">
              <w:rPr>
                <w:rFonts w:ascii="Tw Cen MT" w:hAnsi="Tw Cen MT"/>
              </w:rPr>
              <w:t xml:space="preserve"> </w:t>
            </w:r>
          </w:p>
        </w:tc>
      </w:tr>
      <w:tr w:rsidR="00A06CAC" w:rsidRPr="005218CF" w14:paraId="25C888F1" w14:textId="77777777" w:rsidTr="005218CF">
        <w:tc>
          <w:tcPr>
            <w:tcW w:w="9576" w:type="dxa"/>
            <w:shd w:val="clear" w:color="auto" w:fill="auto"/>
          </w:tcPr>
          <w:p w14:paraId="6F5EB849" w14:textId="77777777" w:rsidR="00A06CAC" w:rsidRPr="005218CF" w:rsidRDefault="00A06CAC" w:rsidP="009179C9">
            <w:pPr>
              <w:rPr>
                <w:rFonts w:ascii="Tw Cen MT" w:hAnsi="Tw Cen MT"/>
              </w:rPr>
            </w:pPr>
            <w:r w:rsidRPr="005218CF">
              <w:rPr>
                <w:rFonts w:ascii="Tw Cen MT" w:hAnsi="Tw Cen MT"/>
              </w:rPr>
              <w:t>6:</w:t>
            </w:r>
          </w:p>
          <w:p w14:paraId="1FD0BBFC" w14:textId="77777777" w:rsidR="00A06CAC" w:rsidRPr="005218CF" w:rsidRDefault="00A06CAC" w:rsidP="009179C9">
            <w:pPr>
              <w:rPr>
                <w:rFonts w:ascii="Tw Cen MT" w:hAnsi="Tw Cen MT"/>
              </w:rPr>
            </w:pPr>
            <w:r w:rsidRPr="005218CF">
              <w:rPr>
                <w:rFonts w:ascii="Tw Cen MT" w:hAnsi="Tw Cen MT"/>
              </w:rPr>
              <w:t xml:space="preserve"> </w:t>
            </w:r>
          </w:p>
        </w:tc>
      </w:tr>
      <w:tr w:rsidR="00A06CAC" w:rsidRPr="005218CF" w14:paraId="02A7E836" w14:textId="77777777" w:rsidTr="005218CF">
        <w:tc>
          <w:tcPr>
            <w:tcW w:w="9576" w:type="dxa"/>
            <w:shd w:val="clear" w:color="auto" w:fill="auto"/>
          </w:tcPr>
          <w:p w14:paraId="193A4997" w14:textId="77777777" w:rsidR="00A06CAC" w:rsidRPr="005218CF" w:rsidRDefault="00A06CAC" w:rsidP="009179C9">
            <w:pPr>
              <w:rPr>
                <w:rFonts w:ascii="Tw Cen MT" w:hAnsi="Tw Cen MT"/>
              </w:rPr>
            </w:pPr>
            <w:r w:rsidRPr="005218CF">
              <w:rPr>
                <w:rFonts w:ascii="Tw Cen MT" w:hAnsi="Tw Cen MT"/>
              </w:rPr>
              <w:t>7:</w:t>
            </w:r>
          </w:p>
          <w:p w14:paraId="6C25D6A2" w14:textId="77777777" w:rsidR="00A06CAC" w:rsidRPr="005218CF" w:rsidRDefault="00A06CAC" w:rsidP="009179C9">
            <w:pPr>
              <w:rPr>
                <w:rFonts w:ascii="Tw Cen MT" w:hAnsi="Tw Cen MT"/>
              </w:rPr>
            </w:pPr>
            <w:r w:rsidRPr="005218CF">
              <w:rPr>
                <w:rFonts w:ascii="Tw Cen MT" w:hAnsi="Tw Cen MT"/>
              </w:rPr>
              <w:t xml:space="preserve"> </w:t>
            </w:r>
          </w:p>
        </w:tc>
      </w:tr>
      <w:tr w:rsidR="00A06CAC" w:rsidRPr="005218CF" w14:paraId="60BA91AB" w14:textId="77777777" w:rsidTr="005218CF">
        <w:tc>
          <w:tcPr>
            <w:tcW w:w="9576" w:type="dxa"/>
            <w:shd w:val="clear" w:color="auto" w:fill="auto"/>
          </w:tcPr>
          <w:p w14:paraId="7E840DB2" w14:textId="77777777" w:rsidR="00A06CAC" w:rsidRPr="005218CF" w:rsidRDefault="00A06CAC" w:rsidP="005218CF">
            <w:pPr>
              <w:rPr>
                <w:rFonts w:ascii="Tw Cen MT" w:hAnsi="Tw Cen MT"/>
              </w:rPr>
            </w:pPr>
            <w:r w:rsidRPr="005218CF">
              <w:rPr>
                <w:rFonts w:ascii="Tw Cen MT" w:hAnsi="Tw Cen MT"/>
              </w:rPr>
              <w:t xml:space="preserve">8: </w:t>
            </w:r>
          </w:p>
          <w:p w14:paraId="2B0E5AB5" w14:textId="77777777" w:rsidR="00A06CAC" w:rsidRPr="005218CF" w:rsidRDefault="00A06CAC" w:rsidP="005218CF">
            <w:pPr>
              <w:rPr>
                <w:rFonts w:ascii="Tw Cen MT" w:hAnsi="Tw Cen MT"/>
              </w:rPr>
            </w:pPr>
          </w:p>
        </w:tc>
      </w:tr>
      <w:tr w:rsidR="00A06CAC" w:rsidRPr="005218CF" w14:paraId="2904EF7D" w14:textId="77777777" w:rsidTr="005218CF">
        <w:tc>
          <w:tcPr>
            <w:tcW w:w="9576" w:type="dxa"/>
            <w:shd w:val="clear" w:color="auto" w:fill="auto"/>
          </w:tcPr>
          <w:p w14:paraId="707324A2" w14:textId="77777777" w:rsidR="00A06CAC" w:rsidRPr="005218CF" w:rsidRDefault="00A06CAC" w:rsidP="005218CF">
            <w:pPr>
              <w:rPr>
                <w:rFonts w:ascii="Tw Cen MT" w:hAnsi="Tw Cen MT"/>
              </w:rPr>
            </w:pPr>
            <w:r w:rsidRPr="005218CF">
              <w:rPr>
                <w:rFonts w:ascii="Tw Cen MT" w:hAnsi="Tw Cen MT"/>
              </w:rPr>
              <w:t>9:</w:t>
            </w:r>
          </w:p>
          <w:p w14:paraId="0C51610D"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38B1E4DA" w14:textId="77777777" w:rsidTr="005218CF">
        <w:tc>
          <w:tcPr>
            <w:tcW w:w="9576" w:type="dxa"/>
            <w:shd w:val="clear" w:color="auto" w:fill="auto"/>
          </w:tcPr>
          <w:p w14:paraId="3D6457FD" w14:textId="77777777" w:rsidR="00A06CAC" w:rsidRPr="005218CF" w:rsidRDefault="00A06CAC" w:rsidP="005218CF">
            <w:pPr>
              <w:rPr>
                <w:rFonts w:ascii="Tw Cen MT" w:hAnsi="Tw Cen MT"/>
              </w:rPr>
            </w:pPr>
            <w:r w:rsidRPr="005218CF">
              <w:rPr>
                <w:rFonts w:ascii="Tw Cen MT" w:hAnsi="Tw Cen MT"/>
              </w:rPr>
              <w:t>10:</w:t>
            </w:r>
          </w:p>
          <w:p w14:paraId="4D906CFC"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2CB0C18F" w14:textId="77777777" w:rsidTr="005218CF">
        <w:tc>
          <w:tcPr>
            <w:tcW w:w="9576" w:type="dxa"/>
            <w:shd w:val="clear" w:color="auto" w:fill="auto"/>
          </w:tcPr>
          <w:p w14:paraId="1BA548DA" w14:textId="7404A217" w:rsidR="00A06CAC" w:rsidRDefault="00A06CAC" w:rsidP="005218CF">
            <w:pPr>
              <w:rPr>
                <w:rFonts w:ascii="Tw Cen MT" w:hAnsi="Tw Cen MT"/>
              </w:rPr>
            </w:pPr>
            <w:r w:rsidRPr="005218CF">
              <w:rPr>
                <w:rFonts w:ascii="Tw Cen MT" w:hAnsi="Tw Cen MT"/>
              </w:rPr>
              <w:t>11</w:t>
            </w:r>
            <w:r w:rsidR="007F4B4F">
              <w:rPr>
                <w:rFonts w:ascii="Tw Cen MT" w:hAnsi="Tw Cen MT"/>
              </w:rPr>
              <w:t xml:space="preserve"> (C</w:t>
            </w:r>
            <w:r w:rsidR="00392F81">
              <w:rPr>
                <w:rFonts w:ascii="Tw Cen MT" w:hAnsi="Tw Cen MT"/>
              </w:rPr>
              <w:t>ome on list one more</w:t>
            </w:r>
            <w:r w:rsidR="007F4B4F">
              <w:rPr>
                <w:rFonts w:ascii="Tw Cen MT" w:hAnsi="Tw Cen MT"/>
              </w:rPr>
              <w:t>…let’s push the goal post out!</w:t>
            </w:r>
            <w:r w:rsidR="00392F81">
              <w:rPr>
                <w:rFonts w:ascii="Tw Cen MT" w:hAnsi="Tw Cen MT"/>
              </w:rPr>
              <w:t>)</w:t>
            </w:r>
            <w:r w:rsidRPr="005218CF">
              <w:rPr>
                <w:rFonts w:ascii="Tw Cen MT" w:hAnsi="Tw Cen MT"/>
              </w:rPr>
              <w:t>:</w:t>
            </w:r>
          </w:p>
          <w:p w14:paraId="70CB333B" w14:textId="77777777" w:rsidR="007F4B4F" w:rsidRPr="005218CF" w:rsidRDefault="007F4B4F" w:rsidP="005218CF">
            <w:pPr>
              <w:rPr>
                <w:rFonts w:ascii="Tw Cen MT" w:hAnsi="Tw Cen MT"/>
              </w:rPr>
            </w:pPr>
          </w:p>
          <w:p w14:paraId="2EE89BE1" w14:textId="77777777" w:rsidR="00A06CAC" w:rsidRPr="005218CF" w:rsidRDefault="00A06CAC" w:rsidP="005218CF">
            <w:pPr>
              <w:rPr>
                <w:rFonts w:ascii="Tw Cen MT" w:hAnsi="Tw Cen MT"/>
              </w:rPr>
            </w:pPr>
            <w:r w:rsidRPr="005218CF">
              <w:rPr>
                <w:rFonts w:ascii="Tw Cen MT" w:hAnsi="Tw Cen MT"/>
              </w:rPr>
              <w:t xml:space="preserve"> </w:t>
            </w:r>
          </w:p>
        </w:tc>
      </w:tr>
    </w:tbl>
    <w:p w14:paraId="13FE54FB" w14:textId="77777777" w:rsidR="009179C9" w:rsidRDefault="009179C9" w:rsidP="009179C9">
      <w:pPr>
        <w:rPr>
          <w:rFonts w:ascii="Tw Cen MT" w:hAnsi="Tw Cen MT"/>
        </w:rPr>
      </w:pPr>
    </w:p>
    <w:p w14:paraId="1F0EE658" w14:textId="3E794769" w:rsidR="00A06CAC" w:rsidRDefault="00A06CAC" w:rsidP="009179C9">
      <w:pPr>
        <w:rPr>
          <w:rFonts w:ascii="Tw Cen MT" w:hAnsi="Tw Cen MT"/>
        </w:rPr>
      </w:pPr>
    </w:p>
    <w:p w14:paraId="4D26EB5D" w14:textId="77777777" w:rsidR="00CF202B" w:rsidRPr="00B60E3E" w:rsidRDefault="00CF202B" w:rsidP="009179C9">
      <w:pPr>
        <w:rPr>
          <w:rFonts w:ascii="Tw Cen MT" w:hAnsi="Tw Cen 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06CAC" w:rsidRPr="005218CF" w14:paraId="45405AC1" w14:textId="77777777" w:rsidTr="005218CF">
        <w:tc>
          <w:tcPr>
            <w:tcW w:w="9576" w:type="dxa"/>
            <w:shd w:val="clear" w:color="auto" w:fill="FBE4D5"/>
          </w:tcPr>
          <w:p w14:paraId="19A78A8C" w14:textId="4C7CD326" w:rsidR="001110EE" w:rsidRPr="005218CF" w:rsidRDefault="00A06CAC" w:rsidP="001110EE">
            <w:pPr>
              <w:rPr>
                <w:rFonts w:ascii="Tw Cen MT" w:hAnsi="Tw Cen MT"/>
              </w:rPr>
            </w:pPr>
            <w:r w:rsidRPr="005218CF">
              <w:rPr>
                <w:rFonts w:ascii="Tw Cen MT" w:hAnsi="Tw Cen MT"/>
                <w:b/>
              </w:rPr>
              <w:t>Exercise 2:</w:t>
            </w:r>
            <w:r w:rsidRPr="005218CF">
              <w:rPr>
                <w:rFonts w:ascii="Tw Cen MT" w:hAnsi="Tw Cen MT"/>
              </w:rPr>
              <w:t xml:space="preserve"> Think of a person you are going to meet with in business or you want to ask </w:t>
            </w:r>
            <w:r w:rsidR="001110EE" w:rsidRPr="005218CF">
              <w:rPr>
                <w:rFonts w:ascii="Tw Cen MT" w:hAnsi="Tw Cen MT"/>
              </w:rPr>
              <w:t xml:space="preserve">them </w:t>
            </w:r>
            <w:r w:rsidRPr="005218CF">
              <w:rPr>
                <w:rFonts w:ascii="Tw Cen MT" w:hAnsi="Tw Cen MT"/>
              </w:rPr>
              <w:t xml:space="preserve">to meet </w:t>
            </w:r>
            <w:r w:rsidR="001110EE" w:rsidRPr="005218CF">
              <w:rPr>
                <w:rFonts w:ascii="Tw Cen MT" w:hAnsi="Tw Cen MT"/>
              </w:rPr>
              <w:t xml:space="preserve">with you </w:t>
            </w:r>
            <w:r w:rsidRPr="005218CF">
              <w:rPr>
                <w:rFonts w:ascii="Tw Cen MT" w:hAnsi="Tw Cen MT"/>
              </w:rPr>
              <w:t>for the first time</w:t>
            </w:r>
            <w:r w:rsidR="001110EE" w:rsidRPr="005218CF">
              <w:rPr>
                <w:rFonts w:ascii="Tw Cen MT" w:hAnsi="Tw Cen MT"/>
              </w:rPr>
              <w:t>. They are a 10 and (for this exercise) you are a 1. List at least 10 qualities why the other person will think of you as being greater than a 10 so that the Networking Match Equation brings you at least in balance</w:t>
            </w:r>
            <w:r w:rsidR="00564786">
              <w:rPr>
                <w:rFonts w:ascii="Tw Cen MT" w:hAnsi="Tw Cen MT"/>
              </w:rPr>
              <w:t xml:space="preserve"> (why is it very beneficial for them to have the pleasure of meeting you!)</w:t>
            </w:r>
            <w:r w:rsidR="001110EE" w:rsidRPr="005218CF">
              <w:rPr>
                <w:rFonts w:ascii="Tw Cen MT" w:hAnsi="Tw Cen MT"/>
              </w:rPr>
              <w:t xml:space="preserve">: </w:t>
            </w:r>
          </w:p>
          <w:p w14:paraId="4B7AE8C3" w14:textId="77777777" w:rsidR="00A06CAC" w:rsidRPr="005218CF" w:rsidRDefault="00A06CAC" w:rsidP="005218CF">
            <w:pPr>
              <w:rPr>
                <w:rFonts w:ascii="Tw Cen MT" w:hAnsi="Tw Cen MT"/>
              </w:rPr>
            </w:pPr>
          </w:p>
        </w:tc>
      </w:tr>
      <w:tr w:rsidR="00A06CAC" w:rsidRPr="005218CF" w14:paraId="5FFD4133" w14:textId="77777777" w:rsidTr="005218CF">
        <w:tc>
          <w:tcPr>
            <w:tcW w:w="9576" w:type="dxa"/>
            <w:shd w:val="clear" w:color="auto" w:fill="auto"/>
          </w:tcPr>
          <w:p w14:paraId="50E676C1" w14:textId="77777777" w:rsidR="00A06CAC" w:rsidRPr="005218CF" w:rsidRDefault="00A06CAC" w:rsidP="005218CF">
            <w:pPr>
              <w:rPr>
                <w:rFonts w:ascii="Tw Cen MT" w:hAnsi="Tw Cen MT"/>
              </w:rPr>
            </w:pPr>
            <w:r w:rsidRPr="005218CF">
              <w:rPr>
                <w:rFonts w:ascii="Tw Cen MT" w:hAnsi="Tw Cen MT"/>
              </w:rPr>
              <w:t xml:space="preserve">1: </w:t>
            </w:r>
          </w:p>
          <w:p w14:paraId="34669F62" w14:textId="77777777" w:rsidR="00A06CAC" w:rsidRPr="005218CF" w:rsidRDefault="00A06CAC" w:rsidP="005218CF">
            <w:pPr>
              <w:rPr>
                <w:rFonts w:ascii="Tw Cen MT" w:hAnsi="Tw Cen MT"/>
              </w:rPr>
            </w:pPr>
          </w:p>
        </w:tc>
      </w:tr>
      <w:tr w:rsidR="00A06CAC" w:rsidRPr="005218CF" w14:paraId="78440364" w14:textId="77777777" w:rsidTr="005218CF">
        <w:tc>
          <w:tcPr>
            <w:tcW w:w="9576" w:type="dxa"/>
            <w:shd w:val="clear" w:color="auto" w:fill="auto"/>
          </w:tcPr>
          <w:p w14:paraId="11BB3020" w14:textId="77777777" w:rsidR="00A06CAC" w:rsidRPr="005218CF" w:rsidRDefault="00A06CAC" w:rsidP="005218CF">
            <w:pPr>
              <w:rPr>
                <w:rFonts w:ascii="Tw Cen MT" w:hAnsi="Tw Cen MT"/>
              </w:rPr>
            </w:pPr>
            <w:r w:rsidRPr="005218CF">
              <w:rPr>
                <w:rFonts w:ascii="Tw Cen MT" w:hAnsi="Tw Cen MT"/>
              </w:rPr>
              <w:t>2:</w:t>
            </w:r>
          </w:p>
          <w:p w14:paraId="5531F2FF"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7E3A97FB" w14:textId="77777777" w:rsidTr="005218CF">
        <w:tc>
          <w:tcPr>
            <w:tcW w:w="9576" w:type="dxa"/>
            <w:shd w:val="clear" w:color="auto" w:fill="auto"/>
          </w:tcPr>
          <w:p w14:paraId="6442FC9A" w14:textId="77777777" w:rsidR="00A06CAC" w:rsidRPr="005218CF" w:rsidRDefault="00A06CAC" w:rsidP="005218CF">
            <w:pPr>
              <w:rPr>
                <w:rFonts w:ascii="Tw Cen MT" w:hAnsi="Tw Cen MT"/>
              </w:rPr>
            </w:pPr>
            <w:r w:rsidRPr="005218CF">
              <w:rPr>
                <w:rFonts w:ascii="Tw Cen MT" w:hAnsi="Tw Cen MT"/>
              </w:rPr>
              <w:t>3:</w:t>
            </w:r>
          </w:p>
          <w:p w14:paraId="78E181B9"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3CA4A7C8" w14:textId="77777777" w:rsidTr="005218CF">
        <w:tc>
          <w:tcPr>
            <w:tcW w:w="9576" w:type="dxa"/>
            <w:shd w:val="clear" w:color="auto" w:fill="auto"/>
          </w:tcPr>
          <w:p w14:paraId="28E5691A" w14:textId="77777777" w:rsidR="00A06CAC" w:rsidRPr="005218CF" w:rsidRDefault="00A06CAC" w:rsidP="005218CF">
            <w:pPr>
              <w:rPr>
                <w:rFonts w:ascii="Tw Cen MT" w:hAnsi="Tw Cen MT"/>
              </w:rPr>
            </w:pPr>
            <w:r w:rsidRPr="005218CF">
              <w:rPr>
                <w:rFonts w:ascii="Tw Cen MT" w:hAnsi="Tw Cen MT"/>
              </w:rPr>
              <w:t>4:</w:t>
            </w:r>
          </w:p>
          <w:p w14:paraId="03FDDA19"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09A2A31E" w14:textId="77777777" w:rsidTr="005218CF">
        <w:tc>
          <w:tcPr>
            <w:tcW w:w="9576" w:type="dxa"/>
            <w:shd w:val="clear" w:color="auto" w:fill="auto"/>
          </w:tcPr>
          <w:p w14:paraId="13C56E10" w14:textId="77777777" w:rsidR="00A06CAC" w:rsidRPr="005218CF" w:rsidRDefault="00A06CAC" w:rsidP="005218CF">
            <w:pPr>
              <w:rPr>
                <w:rFonts w:ascii="Tw Cen MT" w:hAnsi="Tw Cen MT"/>
              </w:rPr>
            </w:pPr>
            <w:r w:rsidRPr="005218CF">
              <w:rPr>
                <w:rFonts w:ascii="Tw Cen MT" w:hAnsi="Tw Cen MT"/>
              </w:rPr>
              <w:t>5:</w:t>
            </w:r>
          </w:p>
          <w:p w14:paraId="181C1D74"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7C6290D9" w14:textId="77777777" w:rsidTr="005218CF">
        <w:tc>
          <w:tcPr>
            <w:tcW w:w="9576" w:type="dxa"/>
            <w:shd w:val="clear" w:color="auto" w:fill="auto"/>
          </w:tcPr>
          <w:p w14:paraId="3F585D50" w14:textId="77777777" w:rsidR="00A06CAC" w:rsidRPr="005218CF" w:rsidRDefault="00A06CAC" w:rsidP="005218CF">
            <w:pPr>
              <w:rPr>
                <w:rFonts w:ascii="Tw Cen MT" w:hAnsi="Tw Cen MT"/>
              </w:rPr>
            </w:pPr>
            <w:r w:rsidRPr="005218CF">
              <w:rPr>
                <w:rFonts w:ascii="Tw Cen MT" w:hAnsi="Tw Cen MT"/>
              </w:rPr>
              <w:t>6:</w:t>
            </w:r>
          </w:p>
          <w:p w14:paraId="3C008E5E"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668ACEE3" w14:textId="77777777" w:rsidTr="005218CF">
        <w:tc>
          <w:tcPr>
            <w:tcW w:w="9576" w:type="dxa"/>
            <w:shd w:val="clear" w:color="auto" w:fill="auto"/>
          </w:tcPr>
          <w:p w14:paraId="6C5BD9D4" w14:textId="77777777" w:rsidR="00A06CAC" w:rsidRPr="005218CF" w:rsidRDefault="00A06CAC" w:rsidP="005218CF">
            <w:pPr>
              <w:rPr>
                <w:rFonts w:ascii="Tw Cen MT" w:hAnsi="Tw Cen MT"/>
              </w:rPr>
            </w:pPr>
            <w:r w:rsidRPr="005218CF">
              <w:rPr>
                <w:rFonts w:ascii="Tw Cen MT" w:hAnsi="Tw Cen MT"/>
              </w:rPr>
              <w:t>7:</w:t>
            </w:r>
          </w:p>
          <w:p w14:paraId="1AC083BE"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576EABFF" w14:textId="77777777" w:rsidTr="005218CF">
        <w:tc>
          <w:tcPr>
            <w:tcW w:w="9576" w:type="dxa"/>
            <w:shd w:val="clear" w:color="auto" w:fill="auto"/>
          </w:tcPr>
          <w:p w14:paraId="762FC383" w14:textId="77777777" w:rsidR="00A06CAC" w:rsidRPr="005218CF" w:rsidRDefault="00A06CAC" w:rsidP="005218CF">
            <w:pPr>
              <w:rPr>
                <w:rFonts w:ascii="Tw Cen MT" w:hAnsi="Tw Cen MT"/>
              </w:rPr>
            </w:pPr>
            <w:r w:rsidRPr="005218CF">
              <w:rPr>
                <w:rFonts w:ascii="Tw Cen MT" w:hAnsi="Tw Cen MT"/>
              </w:rPr>
              <w:t xml:space="preserve">8: </w:t>
            </w:r>
          </w:p>
          <w:p w14:paraId="216C6BC2" w14:textId="77777777" w:rsidR="00A06CAC" w:rsidRPr="005218CF" w:rsidRDefault="00A06CAC" w:rsidP="005218CF">
            <w:pPr>
              <w:rPr>
                <w:rFonts w:ascii="Tw Cen MT" w:hAnsi="Tw Cen MT"/>
              </w:rPr>
            </w:pPr>
          </w:p>
        </w:tc>
      </w:tr>
      <w:tr w:rsidR="00A06CAC" w:rsidRPr="005218CF" w14:paraId="1756876E" w14:textId="77777777" w:rsidTr="005218CF">
        <w:tc>
          <w:tcPr>
            <w:tcW w:w="9576" w:type="dxa"/>
            <w:shd w:val="clear" w:color="auto" w:fill="auto"/>
          </w:tcPr>
          <w:p w14:paraId="4BC92A28" w14:textId="77777777" w:rsidR="00A06CAC" w:rsidRPr="005218CF" w:rsidRDefault="00A06CAC" w:rsidP="005218CF">
            <w:pPr>
              <w:rPr>
                <w:rFonts w:ascii="Tw Cen MT" w:hAnsi="Tw Cen MT"/>
              </w:rPr>
            </w:pPr>
            <w:r w:rsidRPr="005218CF">
              <w:rPr>
                <w:rFonts w:ascii="Tw Cen MT" w:hAnsi="Tw Cen MT"/>
              </w:rPr>
              <w:t>9:</w:t>
            </w:r>
          </w:p>
          <w:p w14:paraId="7F63162C"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4C96C686" w14:textId="77777777" w:rsidTr="005218CF">
        <w:tc>
          <w:tcPr>
            <w:tcW w:w="9576" w:type="dxa"/>
            <w:shd w:val="clear" w:color="auto" w:fill="auto"/>
          </w:tcPr>
          <w:p w14:paraId="6D963ABC" w14:textId="77777777" w:rsidR="00A06CAC" w:rsidRPr="005218CF" w:rsidRDefault="00A06CAC" w:rsidP="005218CF">
            <w:pPr>
              <w:rPr>
                <w:rFonts w:ascii="Tw Cen MT" w:hAnsi="Tw Cen MT"/>
              </w:rPr>
            </w:pPr>
            <w:r w:rsidRPr="005218CF">
              <w:rPr>
                <w:rFonts w:ascii="Tw Cen MT" w:hAnsi="Tw Cen MT"/>
              </w:rPr>
              <w:t>10:</w:t>
            </w:r>
          </w:p>
          <w:p w14:paraId="37582BD8" w14:textId="77777777" w:rsidR="00A06CAC" w:rsidRPr="005218CF" w:rsidRDefault="00A06CAC" w:rsidP="005218CF">
            <w:pPr>
              <w:rPr>
                <w:rFonts w:ascii="Tw Cen MT" w:hAnsi="Tw Cen MT"/>
              </w:rPr>
            </w:pPr>
            <w:r w:rsidRPr="005218CF">
              <w:rPr>
                <w:rFonts w:ascii="Tw Cen MT" w:hAnsi="Tw Cen MT"/>
              </w:rPr>
              <w:t xml:space="preserve"> </w:t>
            </w:r>
          </w:p>
        </w:tc>
      </w:tr>
      <w:tr w:rsidR="00A06CAC" w:rsidRPr="005218CF" w14:paraId="74ABFAB8" w14:textId="77777777" w:rsidTr="005218CF">
        <w:tc>
          <w:tcPr>
            <w:tcW w:w="9576" w:type="dxa"/>
            <w:shd w:val="clear" w:color="auto" w:fill="auto"/>
          </w:tcPr>
          <w:p w14:paraId="4F4AE057" w14:textId="3F59D79F" w:rsidR="00A06CAC" w:rsidRPr="005218CF" w:rsidRDefault="00A06CAC" w:rsidP="005218CF">
            <w:pPr>
              <w:rPr>
                <w:rFonts w:ascii="Tw Cen MT" w:hAnsi="Tw Cen MT"/>
              </w:rPr>
            </w:pPr>
            <w:proofErr w:type="gramStart"/>
            <w:r w:rsidRPr="005218CF">
              <w:rPr>
                <w:rFonts w:ascii="Tw Cen MT" w:hAnsi="Tw Cen MT"/>
              </w:rPr>
              <w:t>11</w:t>
            </w:r>
            <w:r w:rsidR="007F4B4F">
              <w:rPr>
                <w:rFonts w:ascii="Tw Cen MT" w:hAnsi="Tw Cen MT"/>
              </w:rPr>
              <w:t xml:space="preserve"> :</w:t>
            </w:r>
            <w:proofErr w:type="gramEnd"/>
            <w:r w:rsidR="007F4B4F">
              <w:rPr>
                <w:rFonts w:ascii="Tw Cen MT" w:hAnsi="Tw Cen MT"/>
              </w:rPr>
              <w:t xml:space="preserve"> ) </w:t>
            </w:r>
          </w:p>
          <w:p w14:paraId="068D4565" w14:textId="77777777" w:rsidR="00A06CAC" w:rsidRPr="005218CF" w:rsidRDefault="00A06CAC" w:rsidP="005218CF">
            <w:pPr>
              <w:rPr>
                <w:rFonts w:ascii="Tw Cen MT" w:hAnsi="Tw Cen MT"/>
              </w:rPr>
            </w:pPr>
            <w:r w:rsidRPr="005218CF">
              <w:rPr>
                <w:rFonts w:ascii="Tw Cen MT" w:hAnsi="Tw Cen MT"/>
              </w:rPr>
              <w:t xml:space="preserve"> </w:t>
            </w:r>
          </w:p>
        </w:tc>
      </w:tr>
    </w:tbl>
    <w:p w14:paraId="04BE6C8B" w14:textId="77777777" w:rsidR="00A06CAC" w:rsidRDefault="00A06CAC" w:rsidP="009179C9">
      <w:pPr>
        <w:rPr>
          <w:rFonts w:ascii="Tw Cen MT" w:hAnsi="Tw Cen MT"/>
        </w:rPr>
      </w:pPr>
    </w:p>
    <w:p w14:paraId="23382AF4" w14:textId="77777777" w:rsidR="00CF202B" w:rsidRDefault="00CF202B" w:rsidP="009179C9">
      <w:pPr>
        <w:rPr>
          <w:rFonts w:ascii="Tw Cen MT" w:hAnsi="Tw Cen MT"/>
        </w:rPr>
      </w:pPr>
    </w:p>
    <w:p w14:paraId="3CD48AC3" w14:textId="77777777" w:rsidR="00CF202B" w:rsidRDefault="00CF202B" w:rsidP="009179C9">
      <w:pPr>
        <w:rPr>
          <w:rFonts w:ascii="Tw Cen MT" w:hAnsi="Tw Cen MT"/>
        </w:rPr>
      </w:pPr>
    </w:p>
    <w:p w14:paraId="40DC368D" w14:textId="77777777" w:rsidR="00CF202B" w:rsidRDefault="00CF202B" w:rsidP="009179C9">
      <w:pPr>
        <w:rPr>
          <w:rFonts w:ascii="Tw Cen MT" w:hAnsi="Tw Cen MT"/>
        </w:rPr>
      </w:pPr>
    </w:p>
    <w:p w14:paraId="7347B0DF" w14:textId="77777777" w:rsidR="00B81BAE" w:rsidRPr="00174644" w:rsidRDefault="00B81BAE" w:rsidP="00B81BAE">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1856C22D" w14:textId="41C9BC40" w:rsidR="009179C9" w:rsidRPr="00B60E3E" w:rsidRDefault="00A06CAC" w:rsidP="009179C9">
      <w:pPr>
        <w:rPr>
          <w:rFonts w:ascii="Tw Cen MT" w:hAnsi="Tw Cen MT"/>
        </w:rPr>
      </w:pPr>
      <w:r>
        <w:rPr>
          <w:rFonts w:ascii="Tw Cen MT" w:hAnsi="Tw Cen MT"/>
        </w:rPr>
        <w:br w:type="page"/>
      </w:r>
    </w:p>
    <w:p w14:paraId="5363FC3B" w14:textId="77777777" w:rsidR="00C7736B" w:rsidRPr="00B60E3E" w:rsidRDefault="00C7736B"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b/>
          <w:u w:val="single"/>
        </w:rPr>
        <w:lastRenderedPageBreak/>
        <w:t>Section #</w:t>
      </w:r>
      <w:r>
        <w:rPr>
          <w:rFonts w:ascii="Tw Cen MT" w:hAnsi="Tw Cen MT"/>
          <w:b/>
          <w:u w:val="single"/>
        </w:rPr>
        <w:t>46</w:t>
      </w:r>
      <w:r w:rsidRPr="00B60E3E">
        <w:rPr>
          <w:rFonts w:ascii="Tw Cen MT" w:hAnsi="Tw Cen MT"/>
        </w:rPr>
        <w:t xml:space="preserve">: </w:t>
      </w:r>
    </w:p>
    <w:p w14:paraId="7C0D1298" w14:textId="4B371D36" w:rsidR="00C7736B"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C7736B" w:rsidRPr="00A06CAC">
        <w:rPr>
          <w:rFonts w:ascii="Tw Cen MT" w:hAnsi="Tw Cen MT"/>
        </w:rPr>
        <w:t xml:space="preserve">Networking With Your </w:t>
      </w:r>
      <w:r w:rsidR="00C7736B" w:rsidRPr="00564786">
        <w:rPr>
          <w:rFonts w:ascii="Tw Cen MT" w:hAnsi="Tw Cen MT"/>
          <w:i/>
          <w:color w:val="FF0000"/>
        </w:rPr>
        <w:t>Heart</w:t>
      </w:r>
      <w:r w:rsidR="00C7736B" w:rsidRPr="00564786">
        <w:rPr>
          <w:rFonts w:ascii="Tw Cen MT" w:hAnsi="Tw Cen MT"/>
          <w:color w:val="FF0000"/>
        </w:rPr>
        <w:t xml:space="preserve"> </w:t>
      </w:r>
      <w:r w:rsidR="00C7736B" w:rsidRPr="00A06CAC">
        <w:rPr>
          <w:rFonts w:ascii="Tw Cen MT" w:hAnsi="Tw Cen MT"/>
        </w:rPr>
        <w:t>So Yo</w:t>
      </w:r>
      <w:r w:rsidR="00564786">
        <w:rPr>
          <w:rFonts w:ascii="Tw Cen MT" w:hAnsi="Tw Cen MT"/>
        </w:rPr>
        <w:t>u Can "Accidentally" Receive 10 TIMES MORE THAN WHAT YOU GIVE</w:t>
      </w:r>
      <w:r w:rsidR="00C7736B" w:rsidRPr="00A06CAC">
        <w:rPr>
          <w:rFonts w:ascii="Tw Cen MT" w:hAnsi="Tw Cen MT"/>
        </w:rPr>
        <w:t xml:space="preserve"> </w:t>
      </w:r>
      <w:r w:rsidR="00564786">
        <w:rPr>
          <w:rFonts w:ascii="Tw Cen MT" w:hAnsi="Tw Cen MT"/>
        </w:rPr>
        <w:t>IN THE LONG RUN</w:t>
      </w:r>
    </w:p>
    <w:p w14:paraId="1C8F4B21" w14:textId="77777777" w:rsidR="00C7736B" w:rsidRPr="00B60E3E" w:rsidRDefault="00C7736B"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caps w:val="0"/>
          <w:spacing w:val="0"/>
          <w:sz w:val="24"/>
          <w:szCs w:val="24"/>
        </w:rPr>
        <w:br/>
      </w:r>
      <w:r w:rsidRPr="00B60E3E">
        <w:rPr>
          <w:rFonts w:ascii="Tw Cen MT" w:hAnsi="Tw Cen MT"/>
          <w:b/>
          <w:u w:val="single"/>
        </w:rPr>
        <w:t>exercise #</w:t>
      </w:r>
      <w:r w:rsidRPr="00564786">
        <w:rPr>
          <w:rFonts w:ascii="Tw Cen MT" w:hAnsi="Tw Cen MT"/>
          <w:b/>
          <w:color w:val="FFFFFF" w:themeColor="background1"/>
          <w:u w:val="single"/>
          <w:shd w:val="clear" w:color="auto" w:fill="00B050"/>
        </w:rPr>
        <w:t>46.</w:t>
      </w:r>
      <w:r w:rsidR="00552943" w:rsidRPr="00564786">
        <w:rPr>
          <w:rFonts w:ascii="Tw Cen MT" w:hAnsi="Tw Cen MT"/>
          <w:b/>
          <w:color w:val="FFFFFF" w:themeColor="background1"/>
          <w:u w:val="single"/>
          <w:shd w:val="clear" w:color="auto" w:fill="00B050"/>
        </w:rPr>
        <w:t>2</w:t>
      </w:r>
      <w:r w:rsidRPr="00B60E3E">
        <w:rPr>
          <w:rFonts w:ascii="Tw Cen MT" w:hAnsi="Tw Cen MT"/>
          <w:b/>
        </w:rPr>
        <w:t>:</w:t>
      </w:r>
      <w:r w:rsidRPr="00B60E3E">
        <w:rPr>
          <w:rFonts w:ascii="Tw Cen MT" w:hAnsi="Tw Cen MT"/>
        </w:rPr>
        <w:t xml:space="preserve"> </w:t>
      </w:r>
    </w:p>
    <w:p w14:paraId="3DF457BA" w14:textId="5E5703BC" w:rsidR="00C7736B" w:rsidRPr="00B60E3E"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552943" w:rsidRPr="00552943">
        <w:rPr>
          <w:rFonts w:ascii="Tw Cen MT" w:hAnsi="Tw Cen MT"/>
        </w:rPr>
        <w:t xml:space="preserve">Setting Up </w:t>
      </w:r>
      <w:r w:rsidR="00A9012E">
        <w:rPr>
          <w:rFonts w:ascii="Tw Cen MT" w:hAnsi="Tw Cen MT"/>
        </w:rPr>
        <w:t xml:space="preserve">A </w:t>
      </w:r>
      <w:r w:rsidR="00552943" w:rsidRPr="00552943">
        <w:rPr>
          <w:rFonts w:ascii="Tw Cen MT" w:hAnsi="Tw Cen MT"/>
        </w:rPr>
        <w:t>Meeting to Mentor Someone</w:t>
      </w:r>
    </w:p>
    <w:p w14:paraId="61D64B91" w14:textId="77777777" w:rsidR="00C7736B" w:rsidRPr="00B60E3E" w:rsidRDefault="00C7736B" w:rsidP="00C7736B">
      <w:pPr>
        <w:rPr>
          <w:rFonts w:ascii="Tw Cen MT" w:hAnsi="Tw Cen MT"/>
        </w:rPr>
      </w:pPr>
    </w:p>
    <w:p w14:paraId="751DE113" w14:textId="77777777" w:rsidR="005218CF" w:rsidRDefault="000E6555" w:rsidP="000E6555">
      <w:pPr>
        <w:ind w:left="360"/>
        <w:rPr>
          <w:rFonts w:ascii="Tw Cen MT" w:hAnsi="Tw Cen MT"/>
        </w:rPr>
      </w:pPr>
      <w:r w:rsidRPr="000E6555">
        <w:rPr>
          <w:rFonts w:ascii="Tw Cen MT" w:hAnsi="Tw Cen MT"/>
        </w:rPr>
        <w:t xml:space="preserve">This exercise will give you the most pleasure and peace of mind and fill your heart up with </w:t>
      </w:r>
      <w:r>
        <w:rPr>
          <w:rFonts w:ascii="Tw Cen MT" w:hAnsi="Tw Cen MT"/>
        </w:rPr>
        <w:t xml:space="preserve">love and </w:t>
      </w:r>
      <w:r w:rsidRPr="000E6555">
        <w:rPr>
          <w:rFonts w:ascii="Tw Cen MT" w:hAnsi="Tw Cen MT"/>
        </w:rPr>
        <w:t>happiness</w:t>
      </w:r>
      <w:r>
        <w:rPr>
          <w:rFonts w:ascii="Tw Cen MT" w:hAnsi="Tw Cen MT"/>
        </w:rPr>
        <w:t>:</w:t>
      </w:r>
      <w:r w:rsidRPr="000E6555">
        <w:rPr>
          <w:rFonts w:ascii="Tw Cen MT" w:hAnsi="Tw Cen MT"/>
        </w:rPr>
        <w:t xml:space="preserve"> </w:t>
      </w:r>
    </w:p>
    <w:p w14:paraId="09945AB9" w14:textId="77777777" w:rsidR="00751D77" w:rsidRPr="000E6555" w:rsidRDefault="00751D77" w:rsidP="000E6555">
      <w:pPr>
        <w:ind w:left="360"/>
        <w:rPr>
          <w:rFonts w:ascii="Tw Cen MT" w:hAnsi="Tw Cen MT"/>
        </w:rPr>
      </w:pPr>
    </w:p>
    <w:p w14:paraId="16508938" w14:textId="77777777" w:rsidR="005218CF" w:rsidRPr="000E6555" w:rsidRDefault="000E6555" w:rsidP="00751D77">
      <w:pPr>
        <w:numPr>
          <w:ilvl w:val="0"/>
          <w:numId w:val="35"/>
        </w:numPr>
        <w:rPr>
          <w:rFonts w:ascii="Tw Cen MT" w:hAnsi="Tw Cen MT"/>
        </w:rPr>
      </w:pPr>
      <w:r w:rsidRPr="000E6555">
        <w:rPr>
          <w:rFonts w:ascii="Tw Cen MT" w:hAnsi="Tw Cen MT"/>
        </w:rPr>
        <w:t xml:space="preserve">I want you to find someone and mentor them. </w:t>
      </w:r>
    </w:p>
    <w:p w14:paraId="4A827376" w14:textId="77777777" w:rsidR="00751D77" w:rsidRDefault="00751D77" w:rsidP="00751D77">
      <w:pPr>
        <w:ind w:left="720"/>
        <w:rPr>
          <w:rFonts w:ascii="Tw Cen MT" w:hAnsi="Tw Cen MT"/>
        </w:rPr>
      </w:pPr>
    </w:p>
    <w:p w14:paraId="2AACF1CD" w14:textId="77777777" w:rsidR="005218CF" w:rsidRPr="000E6555" w:rsidRDefault="000E6555" w:rsidP="00751D77">
      <w:pPr>
        <w:numPr>
          <w:ilvl w:val="0"/>
          <w:numId w:val="35"/>
        </w:numPr>
        <w:rPr>
          <w:rFonts w:ascii="Tw Cen MT" w:hAnsi="Tw Cen MT"/>
        </w:rPr>
      </w:pPr>
      <w:r w:rsidRPr="000E6555">
        <w:rPr>
          <w:rFonts w:ascii="Tw Cen MT" w:hAnsi="Tw Cen MT"/>
        </w:rPr>
        <w:t xml:space="preserve">It can be a younger cousin who is going down the wrong path in life. </w:t>
      </w:r>
    </w:p>
    <w:p w14:paraId="1B69316B" w14:textId="77777777" w:rsidR="00751D77" w:rsidRDefault="00751D77" w:rsidP="00751D77">
      <w:pPr>
        <w:ind w:left="720"/>
        <w:rPr>
          <w:rFonts w:ascii="Tw Cen MT" w:hAnsi="Tw Cen MT"/>
        </w:rPr>
      </w:pPr>
    </w:p>
    <w:p w14:paraId="47C511C0" w14:textId="77777777" w:rsidR="005218CF" w:rsidRPr="000E6555" w:rsidRDefault="000E6555" w:rsidP="00751D77">
      <w:pPr>
        <w:numPr>
          <w:ilvl w:val="0"/>
          <w:numId w:val="35"/>
        </w:numPr>
        <w:rPr>
          <w:rFonts w:ascii="Tw Cen MT" w:hAnsi="Tw Cen MT"/>
        </w:rPr>
      </w:pPr>
      <w:r w:rsidRPr="000E6555">
        <w:rPr>
          <w:rFonts w:ascii="Tw Cen MT" w:hAnsi="Tw Cen MT"/>
        </w:rPr>
        <w:t xml:space="preserve">It can be one of your employees that you don’t know that well. </w:t>
      </w:r>
    </w:p>
    <w:p w14:paraId="2D9990EB" w14:textId="77777777" w:rsidR="00751D77" w:rsidRDefault="00751D77" w:rsidP="00751D77">
      <w:pPr>
        <w:ind w:left="720"/>
        <w:rPr>
          <w:rFonts w:ascii="Tw Cen MT" w:hAnsi="Tw Cen MT"/>
        </w:rPr>
      </w:pPr>
    </w:p>
    <w:p w14:paraId="6E46C924" w14:textId="77777777" w:rsidR="005218CF" w:rsidRPr="000E6555" w:rsidRDefault="000E6555" w:rsidP="00751D77">
      <w:pPr>
        <w:numPr>
          <w:ilvl w:val="0"/>
          <w:numId w:val="35"/>
        </w:numPr>
        <w:rPr>
          <w:rFonts w:ascii="Tw Cen MT" w:hAnsi="Tw Cen MT"/>
        </w:rPr>
      </w:pPr>
      <w:r w:rsidRPr="000E6555">
        <w:rPr>
          <w:rFonts w:ascii="Tw Cen MT" w:hAnsi="Tw Cen MT"/>
        </w:rPr>
        <w:t xml:space="preserve">It can be a random email from someone that you received a while ago asking for help that you never bothered to answer. Reply to that email today. </w:t>
      </w:r>
    </w:p>
    <w:p w14:paraId="77593FF0" w14:textId="77777777" w:rsidR="00751D77" w:rsidRDefault="00751D77" w:rsidP="00751D77">
      <w:pPr>
        <w:ind w:left="720"/>
        <w:rPr>
          <w:rFonts w:ascii="Tw Cen MT" w:hAnsi="Tw Cen MT"/>
        </w:rPr>
      </w:pPr>
    </w:p>
    <w:p w14:paraId="2C9F547A" w14:textId="77777777" w:rsidR="005218CF" w:rsidRDefault="000E6555" w:rsidP="00751D77">
      <w:pPr>
        <w:numPr>
          <w:ilvl w:val="0"/>
          <w:numId w:val="35"/>
        </w:numPr>
        <w:rPr>
          <w:rFonts w:ascii="Tw Cen MT" w:hAnsi="Tw Cen MT"/>
        </w:rPr>
      </w:pPr>
      <w:r w:rsidRPr="000E6555">
        <w:rPr>
          <w:rFonts w:ascii="Tw Cen MT" w:hAnsi="Tw Cen MT"/>
        </w:rPr>
        <w:t xml:space="preserve">Start mentoring them and many others as it will help you in so many ways. It will make you feel amazing – like the high you get and feel when you are leaving the gym. </w:t>
      </w:r>
    </w:p>
    <w:p w14:paraId="35F6DFB6" w14:textId="77777777" w:rsidR="00751D77" w:rsidRDefault="00751D77" w:rsidP="00751D77">
      <w:pPr>
        <w:ind w:left="720"/>
        <w:rPr>
          <w:rFonts w:ascii="Tw Cen MT" w:hAnsi="Tw Cen MT"/>
        </w:rPr>
      </w:pPr>
    </w:p>
    <w:p w14:paraId="7778A375" w14:textId="3E5A3FC4" w:rsidR="000E6555" w:rsidRPr="000E6555" w:rsidRDefault="000E6555" w:rsidP="00751D77">
      <w:pPr>
        <w:numPr>
          <w:ilvl w:val="0"/>
          <w:numId w:val="35"/>
        </w:numPr>
        <w:rPr>
          <w:rFonts w:ascii="Tw Cen MT" w:hAnsi="Tw Cen MT"/>
        </w:rPr>
      </w:pPr>
      <w:r w:rsidRPr="000E6555">
        <w:rPr>
          <w:rFonts w:ascii="Tw Cen MT" w:hAnsi="Tw Cen MT"/>
        </w:rPr>
        <w:t xml:space="preserve">It will also help to remind you of what your core values are and what your recipe for success is as you will more likely </w:t>
      </w:r>
      <w:r w:rsidR="005E2632">
        <w:rPr>
          <w:rFonts w:ascii="Tw Cen MT" w:hAnsi="Tw Cen MT"/>
        </w:rPr>
        <w:t xml:space="preserve">be able </w:t>
      </w:r>
      <w:r w:rsidRPr="000E6555">
        <w:rPr>
          <w:rFonts w:ascii="Tw Cen MT" w:hAnsi="Tw Cen MT"/>
        </w:rPr>
        <w:t>to practice what you preach</w:t>
      </w:r>
      <w:r>
        <w:rPr>
          <w:rFonts w:ascii="Tw Cen MT" w:hAnsi="Tw Cen MT"/>
        </w:rPr>
        <w:t xml:space="preserve"> after these </w:t>
      </w:r>
      <w:r w:rsidR="005E2632">
        <w:rPr>
          <w:rFonts w:ascii="Tw Cen MT" w:hAnsi="Tw Cen MT"/>
        </w:rPr>
        <w:t>M.O.O. Meetings (M</w:t>
      </w:r>
      <w:r>
        <w:rPr>
          <w:rFonts w:ascii="Tw Cen MT" w:hAnsi="Tw Cen MT"/>
        </w:rPr>
        <w:t xml:space="preserve">entoring of </w:t>
      </w:r>
      <w:r w:rsidR="005E2632">
        <w:rPr>
          <w:rFonts w:ascii="Tw Cen MT" w:hAnsi="Tw Cen MT"/>
        </w:rPr>
        <w:t>O</w:t>
      </w:r>
      <w:r>
        <w:rPr>
          <w:rFonts w:ascii="Tw Cen MT" w:hAnsi="Tw Cen MT"/>
        </w:rPr>
        <w:t xml:space="preserve">thers </w:t>
      </w:r>
      <w:proofErr w:type="gramStart"/>
      <w:r w:rsidR="005E2632">
        <w:rPr>
          <w:rFonts w:ascii="Tw Cen MT" w:hAnsi="Tw Cen MT"/>
        </w:rPr>
        <w:t>M</w:t>
      </w:r>
      <w:r>
        <w:rPr>
          <w:rFonts w:ascii="Tw Cen MT" w:hAnsi="Tw Cen MT"/>
        </w:rPr>
        <w:t>eetings</w:t>
      </w:r>
      <w:r w:rsidR="005E2632">
        <w:rPr>
          <w:rFonts w:ascii="Tw Cen MT" w:hAnsi="Tw Cen MT"/>
        </w:rPr>
        <w:t>)…</w:t>
      </w:r>
      <w:proofErr w:type="gramEnd"/>
      <w:r w:rsidR="005E2632">
        <w:rPr>
          <w:rFonts w:ascii="Tw Cen MT" w:hAnsi="Tw Cen MT"/>
        </w:rPr>
        <w:t xml:space="preserve">.catchy name eh! …because I want you to remember this </w:t>
      </w:r>
      <w:proofErr w:type="gramStart"/>
      <w:r w:rsidR="005E2632">
        <w:rPr>
          <w:rFonts w:ascii="Tw Cen MT" w:hAnsi="Tw Cen MT"/>
        </w:rPr>
        <w:t>forever :</w:t>
      </w:r>
      <w:proofErr w:type="gramEnd"/>
      <w:r w:rsidR="005E2632">
        <w:rPr>
          <w:rFonts w:ascii="Tw Cen MT" w:hAnsi="Tw Cen MT"/>
        </w:rPr>
        <w:t xml:space="preserve"> ) </w:t>
      </w:r>
    </w:p>
    <w:p w14:paraId="6A23C938" w14:textId="77777777" w:rsidR="00C7736B" w:rsidRDefault="00C7736B" w:rsidP="00C7736B">
      <w:pPr>
        <w:rPr>
          <w:rFonts w:ascii="Tw Cen MT" w:hAnsi="Tw Cen MT"/>
        </w:rPr>
      </w:pPr>
    </w:p>
    <w:p w14:paraId="79EB6426" w14:textId="77777777" w:rsidR="009179C9" w:rsidRDefault="009179C9" w:rsidP="009179C9">
      <w:pPr>
        <w:rPr>
          <w:rFonts w:ascii="Tw Cen MT" w:hAnsi="Tw Cen MT"/>
        </w:rPr>
      </w:pPr>
    </w:p>
    <w:p w14:paraId="5B25A5A6" w14:textId="77777777" w:rsidR="00CF202B" w:rsidRDefault="00CF202B" w:rsidP="009179C9">
      <w:pPr>
        <w:rPr>
          <w:rFonts w:ascii="Tw Cen MT" w:hAnsi="Tw Cen MT"/>
        </w:rPr>
      </w:pPr>
    </w:p>
    <w:p w14:paraId="4E50B6C2" w14:textId="77777777" w:rsidR="00CF202B" w:rsidRDefault="00CF202B" w:rsidP="009179C9">
      <w:pPr>
        <w:rPr>
          <w:rFonts w:ascii="Tw Cen MT" w:hAnsi="Tw Cen MT"/>
        </w:rPr>
      </w:pPr>
    </w:p>
    <w:p w14:paraId="201592D5" w14:textId="77777777" w:rsidR="00B81BAE" w:rsidRPr="00174644" w:rsidRDefault="00B81BAE" w:rsidP="00B81BAE">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566DFAD7" w14:textId="2059621C" w:rsidR="009179C9" w:rsidRPr="00B60E3E" w:rsidRDefault="009179C9" w:rsidP="009179C9">
      <w:pPr>
        <w:rPr>
          <w:rFonts w:ascii="Tw Cen MT" w:hAnsi="Tw Cen MT"/>
        </w:rPr>
      </w:pPr>
      <w:r>
        <w:rPr>
          <w:rFonts w:ascii="Tw Cen MT" w:hAnsi="Tw Cen MT"/>
        </w:rPr>
        <w:br w:type="page"/>
      </w:r>
    </w:p>
    <w:p w14:paraId="543CFFD1"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b/>
          <w:u w:val="single"/>
        </w:rPr>
        <w:lastRenderedPageBreak/>
        <w:t>Section #</w:t>
      </w:r>
      <w:r w:rsidR="00321BD2">
        <w:rPr>
          <w:rFonts w:ascii="Tw Cen MT" w:hAnsi="Tw Cen MT"/>
          <w:b/>
          <w:u w:val="single"/>
        </w:rPr>
        <w:t>47</w:t>
      </w:r>
      <w:r w:rsidRPr="00B60E3E">
        <w:rPr>
          <w:rFonts w:ascii="Tw Cen MT" w:hAnsi="Tw Cen MT"/>
        </w:rPr>
        <w:t xml:space="preserve">: </w:t>
      </w:r>
    </w:p>
    <w:p w14:paraId="77CD0F35" w14:textId="1C687943" w:rsidR="0035493D"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35493D" w:rsidRPr="0035493D">
        <w:rPr>
          <w:rFonts w:ascii="Tw Cen MT" w:hAnsi="Tw Cen MT"/>
        </w:rPr>
        <w:t>Networking Success Journal Exercise #47: Meeting with these 10yr Goal Achievers!</w:t>
      </w:r>
    </w:p>
    <w:p w14:paraId="10CD4AC2"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caps w:val="0"/>
          <w:spacing w:val="0"/>
          <w:sz w:val="24"/>
          <w:szCs w:val="24"/>
        </w:rPr>
        <w:br/>
      </w:r>
      <w:r w:rsidRPr="00B60E3E">
        <w:rPr>
          <w:rFonts w:ascii="Tw Cen MT" w:hAnsi="Tw Cen MT"/>
          <w:b/>
          <w:u w:val="single"/>
        </w:rPr>
        <w:t>exercise #</w:t>
      </w:r>
      <w:r w:rsidR="00682C9C">
        <w:rPr>
          <w:rFonts w:ascii="Tw Cen MT" w:hAnsi="Tw Cen MT"/>
          <w:b/>
          <w:u w:val="single"/>
        </w:rPr>
        <w:t>47</w:t>
      </w:r>
      <w:r w:rsidRPr="00B60E3E">
        <w:rPr>
          <w:rFonts w:ascii="Tw Cen MT" w:hAnsi="Tw Cen MT"/>
          <w:b/>
        </w:rPr>
        <w:t>:</w:t>
      </w:r>
      <w:r w:rsidRPr="00B60E3E">
        <w:rPr>
          <w:rFonts w:ascii="Tw Cen MT" w:hAnsi="Tw Cen MT"/>
        </w:rPr>
        <w:t xml:space="preserve"> </w:t>
      </w:r>
    </w:p>
    <w:p w14:paraId="2635ED3E" w14:textId="6F00AE3E" w:rsidR="005218CF" w:rsidRPr="00682C9C" w:rsidRDefault="00360A94"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5E2632">
        <w:rPr>
          <w:rFonts w:ascii="Tw Cen MT" w:hAnsi="Tw Cen MT"/>
        </w:rPr>
        <w:t xml:space="preserve">* </w:t>
      </w:r>
      <w:r w:rsidR="00682C9C" w:rsidRPr="00682C9C">
        <w:rPr>
          <w:rFonts w:ascii="Tw Cen MT" w:hAnsi="Tw Cen MT"/>
        </w:rPr>
        <w:t>Finding People that Achieved Your Work, Education and Personal 10 year Goals</w:t>
      </w:r>
    </w:p>
    <w:p w14:paraId="7DDB2455"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p>
    <w:p w14:paraId="5B0DD5A7" w14:textId="77777777" w:rsidR="009179C9" w:rsidRPr="00B60E3E" w:rsidRDefault="009179C9" w:rsidP="009179C9">
      <w:pPr>
        <w:rPr>
          <w:rFonts w:ascii="Tw Cen MT" w:hAnsi="Tw Cen MT"/>
        </w:rPr>
      </w:pPr>
    </w:p>
    <w:p w14:paraId="3CCA3C6A" w14:textId="30344A83" w:rsidR="00682C9C" w:rsidRPr="00682C9C" w:rsidRDefault="005E2632" w:rsidP="00682C9C">
      <w:pPr>
        <w:rPr>
          <w:rFonts w:ascii="Tw Cen MT" w:hAnsi="Tw Cen MT"/>
        </w:rPr>
      </w:pPr>
      <w:r>
        <w:rPr>
          <w:rFonts w:ascii="Tw Cen MT" w:hAnsi="Tw Cen MT"/>
        </w:rPr>
        <w:t>*</w:t>
      </w:r>
      <w:r w:rsidR="00682C9C" w:rsidRPr="00682C9C">
        <w:rPr>
          <w:rFonts w:ascii="Tw Cen MT" w:hAnsi="Tw Cen MT"/>
        </w:rPr>
        <w:t xml:space="preserve">If </w:t>
      </w:r>
      <w:r w:rsidR="0035493D">
        <w:rPr>
          <w:rFonts w:ascii="Tw Cen MT" w:hAnsi="Tw Cen MT"/>
        </w:rPr>
        <w:t xml:space="preserve">you </w:t>
      </w:r>
      <w:r w:rsidR="00682C9C" w:rsidRPr="00682C9C">
        <w:rPr>
          <w:rFonts w:ascii="Tw Cen MT" w:hAnsi="Tw Cen MT"/>
        </w:rPr>
        <w:t xml:space="preserve">created your 10 </w:t>
      </w:r>
      <w:r>
        <w:rPr>
          <w:rFonts w:ascii="Tw Cen MT" w:hAnsi="Tw Cen MT"/>
        </w:rPr>
        <w:t>Y</w:t>
      </w:r>
      <w:r w:rsidR="00682C9C" w:rsidRPr="00682C9C">
        <w:rPr>
          <w:rFonts w:ascii="Tw Cen MT" w:hAnsi="Tw Cen MT"/>
        </w:rPr>
        <w:t xml:space="preserve">ear </w:t>
      </w:r>
      <w:r>
        <w:rPr>
          <w:rFonts w:ascii="Tw Cen MT" w:hAnsi="Tw Cen MT"/>
        </w:rPr>
        <w:t xml:space="preserve">perfect </w:t>
      </w:r>
      <w:r w:rsidR="00682C9C" w:rsidRPr="00682C9C">
        <w:rPr>
          <w:rFonts w:ascii="Tw Cen MT" w:hAnsi="Tw Cen MT"/>
        </w:rPr>
        <w:t xml:space="preserve">resume earlier in this </w:t>
      </w:r>
      <w:r w:rsidR="00BA0E51" w:rsidRPr="00682C9C">
        <w:rPr>
          <w:rFonts w:ascii="Tw Cen MT" w:hAnsi="Tw Cen MT"/>
        </w:rPr>
        <w:t>course,</w:t>
      </w:r>
      <w:r w:rsidR="00682C9C" w:rsidRPr="00682C9C">
        <w:rPr>
          <w:rFonts w:ascii="Tw Cen MT" w:hAnsi="Tw Cen MT"/>
        </w:rPr>
        <w:t xml:space="preserve"> then I want you to find people using LinkedIn that are living your 10 year dream and look at what they did in between to achieve that dream. Copy them. Also ask to meet them. </w:t>
      </w:r>
    </w:p>
    <w:p w14:paraId="357C72B2" w14:textId="77777777" w:rsidR="00682C9C" w:rsidRPr="00682C9C" w:rsidRDefault="00682C9C" w:rsidP="00682C9C">
      <w:pPr>
        <w:rPr>
          <w:rFonts w:ascii="Tw Cen MT" w:hAnsi="Tw Cen MT"/>
        </w:rPr>
      </w:pPr>
    </w:p>
    <w:p w14:paraId="0248D562" w14:textId="5B6D6F6B" w:rsidR="00682C9C" w:rsidRPr="00682C9C" w:rsidRDefault="00682C9C" w:rsidP="00682C9C">
      <w:pPr>
        <w:rPr>
          <w:rFonts w:ascii="Tw Cen MT" w:hAnsi="Tw Cen MT"/>
        </w:rPr>
      </w:pPr>
      <w:r w:rsidRPr="00682C9C">
        <w:rPr>
          <w:rFonts w:ascii="Tw Cen MT" w:hAnsi="Tw Cen MT"/>
        </w:rPr>
        <w:t xml:space="preserve">Break up your simple perfect </w:t>
      </w:r>
      <w:r w:rsidR="00BA0E51" w:rsidRPr="00682C9C">
        <w:rPr>
          <w:rFonts w:ascii="Tw Cen MT" w:hAnsi="Tw Cen MT"/>
        </w:rPr>
        <w:t>10-year</w:t>
      </w:r>
      <w:r w:rsidRPr="00682C9C">
        <w:rPr>
          <w:rFonts w:ascii="Tw Cen MT" w:hAnsi="Tw Cen MT"/>
        </w:rPr>
        <w:t xml:space="preserve"> resume </w:t>
      </w:r>
      <w:r w:rsidR="005E2632">
        <w:rPr>
          <w:rFonts w:ascii="Tw Cen MT" w:hAnsi="Tw Cen MT"/>
        </w:rPr>
        <w:t xml:space="preserve">that you created in Section 25 </w:t>
      </w:r>
      <w:r w:rsidRPr="00682C9C">
        <w:rPr>
          <w:rFonts w:ascii="Tw Cen MT" w:hAnsi="Tw Cen MT"/>
        </w:rPr>
        <w:t>into 3 parts.  Meaning your work, education and personal</w:t>
      </w:r>
      <w:r w:rsidR="005E2632">
        <w:rPr>
          <w:rFonts w:ascii="Tw Cen MT" w:hAnsi="Tw Cen MT"/>
        </w:rPr>
        <w:t xml:space="preserve"> (the 3 sections on your resume)</w:t>
      </w:r>
      <w:r w:rsidRPr="00682C9C">
        <w:rPr>
          <w:rFonts w:ascii="Tw Cen MT" w:hAnsi="Tw Cen MT"/>
        </w:rPr>
        <w:t xml:space="preserve">. </w:t>
      </w:r>
    </w:p>
    <w:p w14:paraId="3F2EC55A" w14:textId="77777777" w:rsidR="00682C9C" w:rsidRPr="00682C9C" w:rsidRDefault="00682C9C" w:rsidP="00682C9C">
      <w:pPr>
        <w:rPr>
          <w:rFonts w:ascii="Tw Cen MT" w:hAnsi="Tw Cen MT"/>
        </w:rPr>
      </w:pPr>
    </w:p>
    <w:p w14:paraId="0055E2BF" w14:textId="226D802A" w:rsidR="00682C9C" w:rsidRPr="00682C9C" w:rsidRDefault="00682C9C" w:rsidP="00682C9C">
      <w:pPr>
        <w:rPr>
          <w:rFonts w:ascii="Tw Cen MT" w:hAnsi="Tw Cen MT"/>
        </w:rPr>
      </w:pPr>
      <w:r w:rsidRPr="00682C9C">
        <w:rPr>
          <w:rFonts w:ascii="Tw Cen MT" w:hAnsi="Tw Cen MT"/>
        </w:rPr>
        <w:t xml:space="preserve">Over the next 10 weeks, network to meet or speak with 10 people that achieved </w:t>
      </w:r>
      <w:r w:rsidR="005E2632">
        <w:rPr>
          <w:rFonts w:ascii="Tw Cen MT" w:hAnsi="Tw Cen MT"/>
        </w:rPr>
        <w:t>your</w:t>
      </w:r>
      <w:r w:rsidRPr="00682C9C">
        <w:rPr>
          <w:rFonts w:ascii="Tw Cen MT" w:hAnsi="Tw Cen MT"/>
        </w:rPr>
        <w:t xml:space="preserve"> goals </w:t>
      </w:r>
      <w:r w:rsidRPr="005E2632">
        <w:rPr>
          <w:rFonts w:ascii="Tw Cen MT" w:hAnsi="Tw Cen MT"/>
          <w:u w:val="single"/>
        </w:rPr>
        <w:t>in each</w:t>
      </w:r>
      <w:r w:rsidRPr="00682C9C">
        <w:rPr>
          <w:rFonts w:ascii="Tw Cen MT" w:hAnsi="Tw Cen MT"/>
        </w:rPr>
        <w:t xml:space="preserve"> category. </w:t>
      </w:r>
    </w:p>
    <w:p w14:paraId="79E863B8" w14:textId="77777777" w:rsidR="00682C9C" w:rsidRPr="00682C9C" w:rsidRDefault="00682C9C" w:rsidP="00682C9C">
      <w:pPr>
        <w:rPr>
          <w:rFonts w:ascii="Tw Cen MT" w:hAnsi="Tw Cen MT"/>
        </w:rPr>
      </w:pPr>
    </w:p>
    <w:p w14:paraId="63467BBC" w14:textId="77777777" w:rsidR="00682C9C" w:rsidRPr="00682C9C" w:rsidRDefault="00682C9C" w:rsidP="00682C9C">
      <w:pPr>
        <w:rPr>
          <w:rFonts w:ascii="Tw Cen MT" w:hAnsi="Tw Cen MT"/>
        </w:rPr>
      </w:pPr>
      <w:r w:rsidRPr="00682C9C">
        <w:rPr>
          <w:rFonts w:ascii="Tw Cen MT" w:hAnsi="Tw Cen MT"/>
        </w:rPr>
        <w:t xml:space="preserve">This means 10 people that achieved your 10-year </w:t>
      </w:r>
      <w:r w:rsidRPr="00682C9C">
        <w:rPr>
          <w:rFonts w:ascii="Tw Cen MT" w:hAnsi="Tw Cen MT"/>
          <w:b/>
        </w:rPr>
        <w:t>Work</w:t>
      </w:r>
      <w:r w:rsidRPr="00682C9C">
        <w:rPr>
          <w:rFonts w:ascii="Tw Cen MT" w:hAnsi="Tw Cen MT"/>
        </w:rPr>
        <w:t xml:space="preserve"> goals.</w:t>
      </w:r>
    </w:p>
    <w:p w14:paraId="2205C71F" w14:textId="77777777" w:rsidR="00682C9C" w:rsidRPr="00682C9C" w:rsidRDefault="00682C9C" w:rsidP="00682C9C">
      <w:pPr>
        <w:rPr>
          <w:rFonts w:ascii="Tw Cen MT" w:hAnsi="Tw Cen MT"/>
        </w:rPr>
      </w:pPr>
      <w:r w:rsidRPr="00682C9C">
        <w:rPr>
          <w:rFonts w:ascii="Tw Cen MT" w:hAnsi="Tw Cen MT"/>
        </w:rPr>
        <w:t xml:space="preserve">In addition, meet 10 people that achieved your 10-year </w:t>
      </w:r>
      <w:r w:rsidRPr="00682C9C">
        <w:rPr>
          <w:rFonts w:ascii="Tw Cen MT" w:hAnsi="Tw Cen MT"/>
          <w:b/>
        </w:rPr>
        <w:t>Education</w:t>
      </w:r>
      <w:r w:rsidRPr="00682C9C">
        <w:rPr>
          <w:rFonts w:ascii="Tw Cen MT" w:hAnsi="Tw Cen MT"/>
        </w:rPr>
        <w:t xml:space="preserve"> goals.</w:t>
      </w:r>
    </w:p>
    <w:p w14:paraId="52B4B259" w14:textId="77777777" w:rsidR="00682C9C" w:rsidRPr="00682C9C" w:rsidRDefault="00682C9C" w:rsidP="00682C9C">
      <w:pPr>
        <w:rPr>
          <w:rFonts w:ascii="Tw Cen MT" w:hAnsi="Tw Cen MT"/>
        </w:rPr>
      </w:pPr>
      <w:r w:rsidRPr="00682C9C">
        <w:rPr>
          <w:rFonts w:ascii="Tw Cen MT" w:hAnsi="Tw Cen MT"/>
        </w:rPr>
        <w:t xml:space="preserve">Lastly, meet 10 people that achieved your 10-year </w:t>
      </w:r>
      <w:r w:rsidRPr="00682C9C">
        <w:rPr>
          <w:rFonts w:ascii="Tw Cen MT" w:hAnsi="Tw Cen MT"/>
          <w:b/>
        </w:rPr>
        <w:t>Personal</w:t>
      </w:r>
      <w:r w:rsidRPr="00682C9C">
        <w:rPr>
          <w:rFonts w:ascii="Tw Cen MT" w:hAnsi="Tw Cen MT"/>
        </w:rPr>
        <w:t xml:space="preserve"> goals. </w:t>
      </w:r>
    </w:p>
    <w:p w14:paraId="792AE21C" w14:textId="77777777" w:rsidR="00682C9C" w:rsidRPr="00682C9C" w:rsidRDefault="00682C9C" w:rsidP="00682C9C">
      <w:pPr>
        <w:rPr>
          <w:rFonts w:ascii="Tw Cen MT" w:hAnsi="Tw Cen MT"/>
        </w:rPr>
      </w:pPr>
    </w:p>
    <w:p w14:paraId="7D314DF2" w14:textId="22E09C99" w:rsidR="00682C9C" w:rsidRPr="00682C9C" w:rsidRDefault="00682C9C" w:rsidP="00682C9C">
      <w:pPr>
        <w:rPr>
          <w:rFonts w:ascii="Tw Cen MT" w:hAnsi="Tw Cen MT"/>
        </w:rPr>
      </w:pPr>
      <w:r w:rsidRPr="00682C9C">
        <w:rPr>
          <w:rFonts w:ascii="Tw Cen MT" w:hAnsi="Tw Cen MT"/>
        </w:rPr>
        <w:t>They are living your dream in 10 years today</w:t>
      </w:r>
      <w:r w:rsidR="005E2632">
        <w:rPr>
          <w:rFonts w:ascii="Tw Cen MT" w:hAnsi="Tw Cen MT"/>
        </w:rPr>
        <w:t>!</w:t>
      </w:r>
      <w:r w:rsidRPr="00682C9C">
        <w:rPr>
          <w:rFonts w:ascii="Tw Cen MT" w:hAnsi="Tw Cen MT"/>
        </w:rPr>
        <w:t xml:space="preserve"> Who better to ask on how you can achieve these goals than them? They will feel flattered when you ask them for help. </w:t>
      </w:r>
    </w:p>
    <w:p w14:paraId="67882DD4" w14:textId="77777777" w:rsidR="00682C9C" w:rsidRPr="00682C9C" w:rsidRDefault="00682C9C" w:rsidP="00682C9C">
      <w:pPr>
        <w:rPr>
          <w:rFonts w:ascii="Tw Cen MT" w:hAnsi="Tw Cen MT"/>
        </w:rPr>
      </w:pPr>
    </w:p>
    <w:p w14:paraId="6E531406" w14:textId="1DE46E41" w:rsidR="00682C9C" w:rsidRPr="00682C9C" w:rsidRDefault="00682C9C" w:rsidP="00682C9C">
      <w:pPr>
        <w:rPr>
          <w:rFonts w:ascii="Tw Cen MT" w:hAnsi="Tw Cen MT"/>
        </w:rPr>
      </w:pPr>
      <w:r w:rsidRPr="00682C9C">
        <w:rPr>
          <w:rFonts w:ascii="Tw Cen MT" w:hAnsi="Tw Cen MT"/>
        </w:rPr>
        <w:t>There are hundreds of people on LinkedIn and all you have to do is search for them using the advanced search strategy we spoke about in great detail earlier in this course. Please don’t forge</w:t>
      </w:r>
      <w:r w:rsidR="005E2632">
        <w:rPr>
          <w:rFonts w:ascii="Tw Cen MT" w:hAnsi="Tw Cen MT"/>
        </w:rPr>
        <w:t>t</w:t>
      </w:r>
      <w:r w:rsidRPr="00682C9C">
        <w:rPr>
          <w:rFonts w:ascii="Tw Cen MT" w:hAnsi="Tw Cen MT"/>
        </w:rPr>
        <w:t xml:space="preserve"> to search and find </w:t>
      </w:r>
      <w:r w:rsidRPr="005E2632">
        <w:rPr>
          <w:rFonts w:ascii="Tw Cen MT" w:hAnsi="Tw Cen MT"/>
          <w:b/>
        </w:rPr>
        <w:t>something in common</w:t>
      </w:r>
      <w:r w:rsidRPr="00682C9C">
        <w:rPr>
          <w:rFonts w:ascii="Tw Cen MT" w:hAnsi="Tw Cen MT"/>
        </w:rPr>
        <w:t xml:space="preserve"> with these people so that your </w:t>
      </w:r>
      <w:r w:rsidRPr="005E2632">
        <w:rPr>
          <w:rFonts w:ascii="Tw Cen MT" w:hAnsi="Tw Cen MT"/>
          <w:b/>
        </w:rPr>
        <w:t>short inMail</w:t>
      </w:r>
      <w:r w:rsidRPr="00682C9C">
        <w:rPr>
          <w:rFonts w:ascii="Tw Cen MT" w:hAnsi="Tw Cen MT"/>
        </w:rPr>
        <w:t xml:space="preserve"> is optimized. </w:t>
      </w:r>
    </w:p>
    <w:p w14:paraId="04342D9C" w14:textId="77777777" w:rsidR="00682C9C" w:rsidRPr="00682C9C" w:rsidRDefault="00682C9C" w:rsidP="00682C9C">
      <w:pPr>
        <w:rPr>
          <w:rFonts w:ascii="Tw Cen MT" w:hAnsi="Tw Cen MT"/>
        </w:rPr>
      </w:pPr>
    </w:p>
    <w:p w14:paraId="60C65DDC" w14:textId="2A78F751" w:rsidR="00682C9C" w:rsidRPr="00682C9C" w:rsidRDefault="005E2632" w:rsidP="00682C9C">
      <w:pPr>
        <w:rPr>
          <w:rFonts w:ascii="Tw Cen MT" w:hAnsi="Tw Cen MT"/>
        </w:rPr>
      </w:pPr>
      <w:r>
        <w:rPr>
          <w:rFonts w:ascii="Tw Cen MT" w:hAnsi="Tw Cen MT"/>
        </w:rPr>
        <w:t>Please keep in mind</w:t>
      </w:r>
      <w:r w:rsidR="00682C9C" w:rsidRPr="00682C9C">
        <w:rPr>
          <w:rFonts w:ascii="Tw Cen MT" w:hAnsi="Tw Cen MT"/>
        </w:rPr>
        <w:t xml:space="preserve"> the exercise </w:t>
      </w:r>
      <w:r>
        <w:rPr>
          <w:rFonts w:ascii="Tw Cen MT" w:hAnsi="Tw Cen MT"/>
        </w:rPr>
        <w:t xml:space="preserve">that </w:t>
      </w:r>
      <w:r w:rsidR="00682C9C" w:rsidRPr="00682C9C">
        <w:rPr>
          <w:rFonts w:ascii="Tw Cen MT" w:hAnsi="Tw Cen MT"/>
        </w:rPr>
        <w:t xml:space="preserve">we did in </w:t>
      </w:r>
      <w:r>
        <w:rPr>
          <w:rFonts w:ascii="Tw Cen MT" w:hAnsi="Tw Cen MT"/>
        </w:rPr>
        <w:t xml:space="preserve">the </w:t>
      </w:r>
      <w:r w:rsidR="00682C9C" w:rsidRPr="00682C9C">
        <w:rPr>
          <w:rFonts w:ascii="Tw Cen MT" w:hAnsi="Tw Cen MT"/>
        </w:rPr>
        <w:t>cover letter section of the course when you thought of the future you getting asked by the present you for a meeting</w:t>
      </w:r>
      <w:r>
        <w:rPr>
          <w:rFonts w:ascii="Tw Cen MT" w:hAnsi="Tw Cen MT"/>
        </w:rPr>
        <w:t xml:space="preserve"> (Section 32)</w:t>
      </w:r>
      <w:r w:rsidR="00682C9C" w:rsidRPr="00682C9C">
        <w:rPr>
          <w:rFonts w:ascii="Tw Cen MT" w:hAnsi="Tw Cen MT"/>
        </w:rPr>
        <w:t xml:space="preserve">. </w:t>
      </w:r>
    </w:p>
    <w:p w14:paraId="350BB6DC" w14:textId="77777777" w:rsidR="00682C9C" w:rsidRPr="00682C9C" w:rsidRDefault="00682C9C" w:rsidP="00682C9C">
      <w:pPr>
        <w:rPr>
          <w:rFonts w:ascii="Tw Cen MT" w:hAnsi="Tw Cen MT"/>
        </w:rPr>
      </w:pPr>
    </w:p>
    <w:p w14:paraId="1D72EC04" w14:textId="17646D85" w:rsidR="00682C9C" w:rsidRPr="00682C9C" w:rsidRDefault="00682C9C" w:rsidP="00682C9C">
      <w:pPr>
        <w:rPr>
          <w:rFonts w:ascii="Tw Cen MT" w:hAnsi="Tw Cen MT"/>
        </w:rPr>
      </w:pPr>
      <w:r w:rsidRPr="00682C9C">
        <w:rPr>
          <w:rFonts w:ascii="Tw Cen MT" w:hAnsi="Tw Cen MT"/>
        </w:rPr>
        <w:t>There are so many people that have your dream resume in 10 years that want to help you. Many of them got there by having a big heart so ask them</w:t>
      </w:r>
      <w:r w:rsidR="005E2632">
        <w:rPr>
          <w:rFonts w:ascii="Tw Cen MT" w:hAnsi="Tw Cen MT"/>
        </w:rPr>
        <w:t>!</w:t>
      </w:r>
      <w:r w:rsidRPr="00682C9C">
        <w:rPr>
          <w:rFonts w:ascii="Tw Cen MT" w:hAnsi="Tw Cen MT"/>
        </w:rPr>
        <w:t xml:space="preserve"> They were you one day. They don’t forget how hard it was for them and they will appreciate how hard it is for you. Contact them. Why? Because nobody else will. </w:t>
      </w:r>
    </w:p>
    <w:p w14:paraId="5CD523FA" w14:textId="77777777" w:rsidR="00682C9C" w:rsidRDefault="00682C9C" w:rsidP="00682C9C"/>
    <w:p w14:paraId="77D21571" w14:textId="77777777" w:rsidR="009179C9" w:rsidRDefault="009179C9" w:rsidP="009179C9">
      <w:r w:rsidRPr="004B6C90">
        <w:t xml:space="preserve"> </w:t>
      </w:r>
    </w:p>
    <w:p w14:paraId="611B5A35" w14:textId="1528DB30" w:rsidR="005E2632" w:rsidRPr="005E2632" w:rsidRDefault="005E2632" w:rsidP="009179C9">
      <w:pPr>
        <w:rPr>
          <w:i/>
        </w:rPr>
      </w:pPr>
      <w:r w:rsidRPr="005E2632">
        <w:rPr>
          <w:i/>
          <w:sz w:val="21"/>
        </w:rPr>
        <w:t>* Optional: please consider going back to Section 25 and completing the empowering goal setting workshop in that section</w:t>
      </w:r>
      <w:proofErr w:type="gramStart"/>
      <w:r w:rsidRPr="005E2632">
        <w:rPr>
          <w:i/>
          <w:sz w:val="21"/>
        </w:rPr>
        <w:t>. :</w:t>
      </w:r>
      <w:proofErr w:type="gramEnd"/>
      <w:r w:rsidRPr="005E2632">
        <w:rPr>
          <w:i/>
          <w:sz w:val="21"/>
        </w:rPr>
        <w:t xml:space="preserve"> ) </w:t>
      </w:r>
    </w:p>
    <w:p w14:paraId="71607C31" w14:textId="77777777" w:rsidR="005E2632" w:rsidRDefault="005E2632" w:rsidP="009179C9"/>
    <w:p w14:paraId="1D8954F2" w14:textId="77777777" w:rsidR="005E2632" w:rsidRDefault="005E2632" w:rsidP="009179C9">
      <w:pPr>
        <w:rPr>
          <w:rFonts w:ascii="Tw Cen MT" w:hAnsi="Tw Cen MT"/>
        </w:rPr>
      </w:pPr>
    </w:p>
    <w:p w14:paraId="76AEB3DE" w14:textId="77777777" w:rsidR="00B81BAE" w:rsidRPr="00174644" w:rsidRDefault="00B81BAE" w:rsidP="00B81BAE">
      <w:pPr>
        <w:rPr>
          <w:rFonts w:ascii="Tw Cen MT" w:hAnsi="Tw Cen MT"/>
          <w:color w:val="1F4E79" w:themeColor="accent1" w:themeShade="80"/>
        </w:rPr>
      </w:pPr>
      <w:r w:rsidRPr="00174644">
        <w:rPr>
          <w:rFonts w:ascii="Tw Cen MT" w:hAnsi="Tw Cen MT"/>
          <w:b/>
          <w:color w:val="1F4E79" w:themeColor="accent1" w:themeShade="80"/>
        </w:rPr>
        <w:t>Next Step:</w:t>
      </w:r>
      <w:r w:rsidRPr="00174644">
        <w:rPr>
          <w:rFonts w:ascii="Tw Cen MT" w:hAnsi="Tw Cen MT"/>
          <w:color w:val="1F4E79" w:themeColor="accent1" w:themeShade="80"/>
        </w:rPr>
        <w:t xml:space="preserve"> Please watch the next video in the course before doing the next exercise. Thanks</w:t>
      </w:r>
    </w:p>
    <w:p w14:paraId="40177199" w14:textId="77777777" w:rsidR="009179C9" w:rsidRPr="00B60E3E" w:rsidRDefault="009179C9" w:rsidP="009179C9">
      <w:pPr>
        <w:rPr>
          <w:rFonts w:ascii="Tw Cen MT" w:hAnsi="Tw Cen MT"/>
        </w:rPr>
      </w:pPr>
      <w:r>
        <w:rPr>
          <w:rFonts w:ascii="Tw Cen MT" w:hAnsi="Tw Cen MT"/>
        </w:rPr>
        <w:br w:type="page"/>
      </w:r>
    </w:p>
    <w:p w14:paraId="5E6DCEF3" w14:textId="77777777" w:rsidR="009179C9" w:rsidRPr="00B60E3E" w:rsidRDefault="009179C9"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sidRPr="00B60E3E">
        <w:rPr>
          <w:rFonts w:ascii="Tw Cen MT" w:hAnsi="Tw Cen MT"/>
          <w:b/>
          <w:u w:val="single"/>
        </w:rPr>
        <w:lastRenderedPageBreak/>
        <w:t>Section #</w:t>
      </w:r>
      <w:r w:rsidR="004B3617">
        <w:rPr>
          <w:rFonts w:ascii="Tw Cen MT" w:hAnsi="Tw Cen MT"/>
          <w:b/>
          <w:u w:val="single"/>
        </w:rPr>
        <w:t>48</w:t>
      </w:r>
      <w:r w:rsidRPr="00B60E3E">
        <w:rPr>
          <w:rFonts w:ascii="Tw Cen MT" w:hAnsi="Tw Cen MT"/>
        </w:rPr>
        <w:t xml:space="preserve">: </w:t>
      </w:r>
    </w:p>
    <w:p w14:paraId="7455BB84" w14:textId="3C6B7AB6" w:rsidR="009179C9" w:rsidRPr="00B60E3E" w:rsidRDefault="00B81BAE" w:rsidP="00B81BAE">
      <w:pPr>
        <w:pStyle w:val="Heading2"/>
        <w:pBdr>
          <w:top w:val="none" w:sz="0" w:space="0" w:color="auto"/>
          <w:left w:val="none" w:sz="0" w:space="0" w:color="auto"/>
          <w:bottom w:val="none" w:sz="0" w:space="0" w:color="auto"/>
          <w:right w:val="none" w:sz="0" w:space="0" w:color="auto"/>
          <w:between w:val="none" w:sz="0" w:space="0" w:color="auto"/>
        </w:pBdr>
        <w:rPr>
          <w:rFonts w:ascii="Tw Cen MT" w:hAnsi="Tw Cen MT"/>
        </w:rPr>
      </w:pPr>
      <w:r>
        <w:rPr>
          <w:rFonts w:ascii="Tw Cen MT" w:hAnsi="Tw Cen MT"/>
        </w:rPr>
        <w:br/>
      </w:r>
      <w:r w:rsidR="000C241D" w:rsidRPr="000C241D">
        <w:rPr>
          <w:rFonts w:ascii="Tw Cen MT" w:hAnsi="Tw Cen MT"/>
        </w:rPr>
        <w:t>Networking</w:t>
      </w:r>
      <w:r w:rsidR="000C241D">
        <w:rPr>
          <w:rFonts w:ascii="Tw Cen MT" w:hAnsi="Tw Cen MT"/>
        </w:rPr>
        <w:t xml:space="preserve"> </w:t>
      </w:r>
      <w:r w:rsidR="000C241D" w:rsidRPr="000C241D">
        <w:rPr>
          <w:rFonts w:ascii="Tw Cen MT" w:hAnsi="Tw Cen MT"/>
        </w:rPr>
        <w:t>+</w:t>
      </w:r>
      <w:r w:rsidR="000C241D">
        <w:rPr>
          <w:rFonts w:ascii="Tw Cen MT" w:hAnsi="Tw Cen MT"/>
        </w:rPr>
        <w:t xml:space="preserve"> </w:t>
      </w:r>
      <w:r w:rsidR="000C241D" w:rsidRPr="000C241D">
        <w:rPr>
          <w:rFonts w:ascii="Tw Cen MT" w:hAnsi="Tw Cen MT"/>
        </w:rPr>
        <w:t xml:space="preserve">General Strategies if Have No Idea What to Do and/or </w:t>
      </w:r>
      <w:r w:rsidR="005E2632">
        <w:rPr>
          <w:rFonts w:ascii="Tw Cen MT" w:hAnsi="Tw Cen MT"/>
        </w:rPr>
        <w:t xml:space="preserve">if </w:t>
      </w:r>
      <w:r w:rsidR="000C241D" w:rsidRPr="000C241D">
        <w:rPr>
          <w:rFonts w:ascii="Tw Cen MT" w:hAnsi="Tw Cen MT"/>
        </w:rPr>
        <w:t>You're a Student</w:t>
      </w:r>
      <w:r>
        <w:rPr>
          <w:rFonts w:ascii="Tw Cen MT" w:hAnsi="Tw Cen MT"/>
        </w:rPr>
        <w:br/>
      </w:r>
      <w:r w:rsidR="009179C9">
        <w:rPr>
          <w:caps w:val="0"/>
          <w:spacing w:val="0"/>
          <w:sz w:val="24"/>
          <w:szCs w:val="24"/>
        </w:rPr>
        <w:br/>
      </w:r>
      <w:r w:rsidR="009179C9" w:rsidRPr="00B60E3E">
        <w:rPr>
          <w:rFonts w:ascii="Tw Cen MT" w:hAnsi="Tw Cen MT"/>
          <w:b/>
          <w:u w:val="single"/>
        </w:rPr>
        <w:t>exercise #</w:t>
      </w:r>
      <w:r w:rsidR="004B3617">
        <w:rPr>
          <w:rFonts w:ascii="Tw Cen MT" w:hAnsi="Tw Cen MT"/>
          <w:b/>
          <w:u w:val="single"/>
        </w:rPr>
        <w:t>48</w:t>
      </w:r>
      <w:r w:rsidR="009179C9" w:rsidRPr="00B60E3E">
        <w:rPr>
          <w:rFonts w:ascii="Tw Cen MT" w:hAnsi="Tw Cen MT"/>
          <w:b/>
        </w:rPr>
        <w:t>:</w:t>
      </w:r>
      <w:r w:rsidR="009179C9" w:rsidRPr="00B60E3E">
        <w:rPr>
          <w:rFonts w:ascii="Tw Cen MT" w:hAnsi="Tw Cen MT"/>
        </w:rPr>
        <w:t xml:space="preserve"> </w:t>
      </w:r>
      <w:r>
        <w:rPr>
          <w:rFonts w:ascii="Tw Cen MT" w:hAnsi="Tw Cen MT"/>
        </w:rPr>
        <w:br/>
      </w:r>
      <w:r w:rsidR="00360A94">
        <w:rPr>
          <w:rFonts w:ascii="Tw Cen MT" w:hAnsi="Tw Cen MT"/>
        </w:rPr>
        <w:br/>
      </w:r>
      <w:r w:rsidR="004B3617" w:rsidRPr="004B3617">
        <w:rPr>
          <w:rFonts w:ascii="Tw Cen MT" w:hAnsi="Tw Cen MT"/>
        </w:rPr>
        <w:t xml:space="preserve">Did People in Strategies 1-4 </w:t>
      </w:r>
      <w:r w:rsidR="004B3617">
        <w:rPr>
          <w:rFonts w:ascii="Tw Cen MT" w:hAnsi="Tw Cen MT"/>
        </w:rPr>
        <w:t xml:space="preserve">in this section </w:t>
      </w:r>
      <w:r w:rsidR="004B3617" w:rsidRPr="004B3617">
        <w:rPr>
          <w:rFonts w:ascii="Tw Cen MT" w:hAnsi="Tw Cen MT"/>
        </w:rPr>
        <w:t>Make it Later in life?</w:t>
      </w:r>
      <w:r w:rsidR="00360A94">
        <w:rPr>
          <w:rFonts w:ascii="Tw Cen MT" w:hAnsi="Tw Cen MT"/>
        </w:rPr>
        <w:br/>
      </w:r>
      <w:bookmarkStart w:id="3" w:name="_GoBack"/>
      <w:bookmarkEnd w:id="3"/>
    </w:p>
    <w:p w14:paraId="18079EE2" w14:textId="77777777" w:rsidR="009179C9" w:rsidRPr="00B60E3E" w:rsidRDefault="009179C9" w:rsidP="009179C9">
      <w:pPr>
        <w:rPr>
          <w:rFonts w:ascii="Tw Cen MT" w:hAnsi="Tw Cen MT"/>
        </w:rPr>
      </w:pPr>
    </w:p>
    <w:p w14:paraId="7766F52D" w14:textId="6EFBA558" w:rsidR="004B3617" w:rsidRDefault="005E2632" w:rsidP="004B3617">
      <w:pPr>
        <w:ind w:left="360"/>
        <w:rPr>
          <w:rFonts w:ascii="Tw Cen MT" w:hAnsi="Tw Cen MT"/>
        </w:rPr>
      </w:pPr>
      <w:r>
        <w:rPr>
          <w:rFonts w:ascii="Tw Cen MT" w:hAnsi="Tw Cen MT"/>
        </w:rPr>
        <w:t xml:space="preserve">Similar what we did in the video lecture lessons in this </w:t>
      </w:r>
      <w:r w:rsidR="004B3617">
        <w:rPr>
          <w:rFonts w:ascii="Tw Cen MT" w:hAnsi="Tw Cen MT"/>
        </w:rPr>
        <w:t xml:space="preserve">section searching </w:t>
      </w:r>
      <w:r w:rsidR="004B3617" w:rsidRPr="004B3617">
        <w:rPr>
          <w:rFonts w:ascii="Tw Cen MT" w:hAnsi="Tw Cen MT"/>
        </w:rPr>
        <w:t xml:space="preserve">LinkedIn looking for people that were in the </w:t>
      </w:r>
      <w:r w:rsidR="004B3617">
        <w:rPr>
          <w:rFonts w:ascii="Tw Cen MT" w:hAnsi="Tw Cen MT"/>
        </w:rPr>
        <w:t>P</w:t>
      </w:r>
      <w:r w:rsidR="004B3617" w:rsidRPr="004B3617">
        <w:rPr>
          <w:rFonts w:ascii="Tw Cen MT" w:hAnsi="Tw Cen MT"/>
        </w:rPr>
        <w:t xml:space="preserve">eace </w:t>
      </w:r>
      <w:r w:rsidR="004B3617">
        <w:rPr>
          <w:rFonts w:ascii="Tw Cen MT" w:hAnsi="Tw Cen MT"/>
        </w:rPr>
        <w:t>C</w:t>
      </w:r>
      <w:r w:rsidR="004B3617" w:rsidRPr="004B3617">
        <w:rPr>
          <w:rFonts w:ascii="Tw Cen MT" w:hAnsi="Tw Cen MT"/>
        </w:rPr>
        <w:t xml:space="preserve">orps and what did they do later in life, </w:t>
      </w:r>
      <w:r w:rsidR="00360A94">
        <w:rPr>
          <w:rFonts w:ascii="Tw Cen MT" w:hAnsi="Tw Cen MT"/>
        </w:rPr>
        <w:t xml:space="preserve">please </w:t>
      </w:r>
      <w:r w:rsidR="004B3617" w:rsidRPr="004B3617">
        <w:rPr>
          <w:rFonts w:ascii="Tw Cen MT" w:hAnsi="Tw Cen MT"/>
        </w:rPr>
        <w:t>pick a few jobs or degrees or volunteer jobs and see if people that did those things earlier in their life are in a position that you want to be in one day.  Look at their LinkedIn profiles</w:t>
      </w:r>
      <w:r w:rsidR="004B3617">
        <w:rPr>
          <w:rFonts w:ascii="Tw Cen MT" w:hAnsi="Tw Cen MT"/>
        </w:rPr>
        <w:t>.</w:t>
      </w:r>
    </w:p>
    <w:p w14:paraId="43D8BE93" w14:textId="77777777" w:rsidR="004B3617" w:rsidRPr="004B3617" w:rsidRDefault="004B3617" w:rsidP="004B3617">
      <w:pPr>
        <w:ind w:left="360"/>
        <w:rPr>
          <w:rFonts w:ascii="Tw Cen MT" w:hAnsi="Tw Cen MT"/>
        </w:rPr>
      </w:pPr>
    </w:p>
    <w:p w14:paraId="6D13F7B9" w14:textId="10BEA7D8" w:rsidR="004B3617" w:rsidRPr="004B3617" w:rsidRDefault="004B3617" w:rsidP="005218CF">
      <w:pPr>
        <w:pBdr>
          <w:top w:val="single" w:sz="4" w:space="1" w:color="auto"/>
          <w:left w:val="single" w:sz="4" w:space="4" w:color="auto"/>
          <w:bottom w:val="single" w:sz="4" w:space="1" w:color="auto"/>
          <w:right w:val="single" w:sz="4" w:space="4" w:color="auto"/>
        </w:pBdr>
        <w:shd w:val="clear" w:color="auto" w:fill="FFF2CC"/>
        <w:ind w:left="360"/>
        <w:jc w:val="both"/>
        <w:rPr>
          <w:rFonts w:ascii="Tw Cen MT" w:hAnsi="Tw Cen MT"/>
          <w:b/>
          <w:sz w:val="40"/>
        </w:rPr>
      </w:pPr>
      <w:r w:rsidRPr="004B3617">
        <w:rPr>
          <w:rFonts w:ascii="Tw Cen MT" w:hAnsi="Tw Cen MT"/>
          <w:b/>
          <w:sz w:val="40"/>
        </w:rPr>
        <w:t>You set your own path in life</w:t>
      </w:r>
      <w:r w:rsidR="00360A94">
        <w:rPr>
          <w:rFonts w:ascii="Tw Cen MT" w:hAnsi="Tw Cen MT"/>
          <w:b/>
          <w:sz w:val="40"/>
        </w:rPr>
        <w:t>…</w:t>
      </w:r>
      <w:r w:rsidRPr="004B3617">
        <w:rPr>
          <w:rFonts w:ascii="Tw Cen MT" w:hAnsi="Tw Cen MT"/>
          <w:b/>
          <w:sz w:val="40"/>
        </w:rPr>
        <w:t>but seeking guidance from others or observing the career path</w:t>
      </w:r>
      <w:r w:rsidR="005B4DE0">
        <w:rPr>
          <w:rFonts w:ascii="Tw Cen MT" w:hAnsi="Tw Cen MT"/>
          <w:b/>
          <w:sz w:val="40"/>
        </w:rPr>
        <w:t>s</w:t>
      </w:r>
      <w:r w:rsidRPr="004B3617">
        <w:rPr>
          <w:rFonts w:ascii="Tw Cen MT" w:hAnsi="Tw Cen MT"/>
          <w:b/>
          <w:sz w:val="40"/>
        </w:rPr>
        <w:t xml:space="preserve"> of </w:t>
      </w:r>
      <w:r w:rsidRPr="00360A94">
        <w:rPr>
          <w:rFonts w:ascii="Tw Cen MT" w:hAnsi="Tw Cen MT"/>
          <w:b/>
          <w:color w:val="0070C0"/>
          <w:sz w:val="40"/>
        </w:rPr>
        <w:t xml:space="preserve">others that </w:t>
      </w:r>
      <w:r w:rsidRPr="00360A94">
        <w:rPr>
          <w:rFonts w:ascii="Tw Cen MT" w:hAnsi="Tw Cen MT"/>
          <w:b/>
          <w:color w:val="0070C0"/>
          <w:sz w:val="40"/>
          <w:u w:val="single"/>
        </w:rPr>
        <w:t>did</w:t>
      </w:r>
      <w:r w:rsidRPr="00360A94">
        <w:rPr>
          <w:rFonts w:ascii="Tw Cen MT" w:hAnsi="Tw Cen MT"/>
          <w:b/>
          <w:color w:val="0070C0"/>
          <w:sz w:val="40"/>
        </w:rPr>
        <w:t xml:space="preserve"> what you want to </w:t>
      </w:r>
      <w:r w:rsidRPr="00360A94">
        <w:rPr>
          <w:rFonts w:ascii="Tw Cen MT" w:hAnsi="Tw Cen MT"/>
          <w:b/>
          <w:color w:val="0070C0"/>
          <w:sz w:val="40"/>
          <w:u w:val="single"/>
        </w:rPr>
        <w:t>do</w:t>
      </w:r>
      <w:r w:rsidRPr="004B3617">
        <w:rPr>
          <w:rFonts w:ascii="Tw Cen MT" w:hAnsi="Tw Cen MT"/>
          <w:b/>
          <w:sz w:val="40"/>
        </w:rPr>
        <w:t xml:space="preserve"> can help you crystalize your goals and find your </w:t>
      </w:r>
      <w:r w:rsidRPr="00360A94">
        <w:rPr>
          <w:rFonts w:ascii="Tw Cen MT" w:hAnsi="Tw Cen MT"/>
          <w:b/>
          <w:i/>
          <w:color w:val="00B0F0"/>
          <w:sz w:val="48"/>
        </w:rPr>
        <w:t>path</w:t>
      </w:r>
      <w:r w:rsidRPr="00360A94">
        <w:rPr>
          <w:rFonts w:ascii="Tw Cen MT" w:hAnsi="Tw Cen MT"/>
          <w:b/>
          <w:i/>
          <w:sz w:val="48"/>
        </w:rPr>
        <w:t xml:space="preserve">, </w:t>
      </w:r>
      <w:r w:rsidRPr="00360A94">
        <w:rPr>
          <w:rFonts w:ascii="Tw Cen MT" w:hAnsi="Tw Cen MT"/>
          <w:b/>
          <w:i/>
          <w:color w:val="ED7D31" w:themeColor="accent2"/>
          <w:sz w:val="48"/>
        </w:rPr>
        <w:t xml:space="preserve">purpose </w:t>
      </w:r>
      <w:r w:rsidRPr="00360A94">
        <w:rPr>
          <w:rFonts w:ascii="Tw Cen MT" w:hAnsi="Tw Cen MT"/>
          <w:b/>
          <w:i/>
          <w:sz w:val="48"/>
        </w:rPr>
        <w:t xml:space="preserve">and </w:t>
      </w:r>
      <w:r w:rsidRPr="00360A94">
        <w:rPr>
          <w:rFonts w:ascii="Tw Cen MT" w:hAnsi="Tw Cen MT"/>
          <w:b/>
          <w:i/>
          <w:color w:val="00B050"/>
          <w:sz w:val="48"/>
        </w:rPr>
        <w:t>passion</w:t>
      </w:r>
      <w:r w:rsidR="003A4C0F">
        <w:rPr>
          <w:rFonts w:ascii="Tw Cen MT" w:hAnsi="Tw Cen MT"/>
          <w:b/>
          <w:sz w:val="40"/>
        </w:rPr>
        <w:t>.</w:t>
      </w:r>
    </w:p>
    <w:p w14:paraId="32136ABF" w14:textId="77777777" w:rsidR="004B3617" w:rsidRPr="004B3617" w:rsidRDefault="004B3617" w:rsidP="004B3617">
      <w:pPr>
        <w:rPr>
          <w:rFonts w:ascii="Tw Cen MT" w:hAnsi="Tw Cen MT"/>
          <w:b/>
        </w:rPr>
      </w:pPr>
    </w:p>
    <w:p w14:paraId="2DF2E2A7" w14:textId="77777777" w:rsidR="009179C9" w:rsidRDefault="009179C9" w:rsidP="004B3617">
      <w:pPr>
        <w:ind w:left="60"/>
        <w:rPr>
          <w:rFonts w:ascii="Tw Cen MT" w:hAnsi="Tw Cen MT"/>
        </w:rPr>
      </w:pPr>
    </w:p>
    <w:p w14:paraId="59EDDC29" w14:textId="77777777" w:rsidR="00BE6A24" w:rsidRDefault="00BE6A24" w:rsidP="004B3617">
      <w:pPr>
        <w:rPr>
          <w:rFonts w:ascii="Tw Cen MT" w:hAnsi="Tw Cen MT"/>
        </w:rPr>
      </w:pPr>
    </w:p>
    <w:p w14:paraId="1523F347" w14:textId="77777777" w:rsidR="00BE6A24" w:rsidRDefault="00BE6A24" w:rsidP="004B3617">
      <w:pPr>
        <w:rPr>
          <w:rFonts w:ascii="Tw Cen MT" w:hAnsi="Tw Cen MT"/>
        </w:rPr>
      </w:pPr>
    </w:p>
    <w:p w14:paraId="1F38B13A" w14:textId="77777777" w:rsidR="004B3617" w:rsidRPr="00FC67B9" w:rsidRDefault="009179C9" w:rsidP="004B3617">
      <w:pPr>
        <w:rPr>
          <w:rFonts w:ascii="Tw Cen MT" w:hAnsi="Tw Cen MT"/>
          <w:b/>
        </w:rPr>
      </w:pPr>
      <w:r>
        <w:rPr>
          <w:rFonts w:ascii="Tw Cen MT" w:hAnsi="Tw Cen MT"/>
        </w:rPr>
        <w:br w:type="page"/>
      </w:r>
    </w:p>
    <w:p w14:paraId="5CF3CE04" w14:textId="787237B1" w:rsidR="00FC67B9" w:rsidRDefault="00FC67B9" w:rsidP="00FC67B9">
      <w:pPr>
        <w:rPr>
          <w:rFonts w:ascii="Tw Cen MT" w:hAnsi="Tw Cen MT"/>
        </w:rPr>
      </w:pPr>
      <w:r w:rsidRPr="00FC67B9">
        <w:rPr>
          <w:rFonts w:ascii="Tw Cen MT" w:hAnsi="Tw Cen MT"/>
          <w:b/>
        </w:rPr>
        <w:lastRenderedPageBreak/>
        <w:t>Congratulations</w:t>
      </w:r>
      <w:r>
        <w:rPr>
          <w:rFonts w:ascii="Tw Cen MT" w:hAnsi="Tw Cen MT"/>
        </w:rPr>
        <w:t>!!!! You are now better prepared than literally anyone that has ever interviewed at the company you will be interviewing with</w:t>
      </w:r>
      <w:r w:rsidR="0051497B">
        <w:rPr>
          <w:rFonts w:ascii="Tw Cen MT" w:hAnsi="Tw Cen MT"/>
        </w:rPr>
        <w:t xml:space="preserve"> (VERY TRUE)</w:t>
      </w:r>
      <w:r>
        <w:rPr>
          <w:rFonts w:ascii="Tw Cen MT" w:hAnsi="Tw Cen MT"/>
        </w:rPr>
        <w:t xml:space="preserve">. This should give you the confidence to enjoy and do exceptionally well in your interview! </w:t>
      </w:r>
      <w:r w:rsidR="00C130FD">
        <w:rPr>
          <w:rFonts w:ascii="Tw Cen MT" w:hAnsi="Tw Cen MT"/>
        </w:rPr>
        <w:t>Also, your resume and LinkedIn profile will do wonders for your career; please enjoy publishing articles on LinkedIn. Lastly, please enjoy networking as you take your career to the next level</w:t>
      </w:r>
      <w:r w:rsidR="00CF202B">
        <w:rPr>
          <w:rFonts w:ascii="Tw Cen MT" w:hAnsi="Tw Cen MT"/>
        </w:rPr>
        <w:t xml:space="preserve"> (‘</w:t>
      </w:r>
      <w:r w:rsidR="00CF202B" w:rsidRPr="00360A94">
        <w:rPr>
          <w:rFonts w:ascii="Tw Cen MT" w:hAnsi="Tw Cen MT"/>
          <w:i/>
        </w:rPr>
        <w:t>meet people, have fun and learn’</w:t>
      </w:r>
      <w:r w:rsidR="00CF202B">
        <w:rPr>
          <w:rFonts w:ascii="Tw Cen MT" w:hAnsi="Tw Cen MT"/>
        </w:rPr>
        <w:t>)</w:t>
      </w:r>
      <w:r w:rsidR="00C130FD">
        <w:rPr>
          <w:rFonts w:ascii="Tw Cen MT" w:hAnsi="Tw Cen MT"/>
        </w:rPr>
        <w:t xml:space="preserve">! </w:t>
      </w:r>
    </w:p>
    <w:p w14:paraId="10336864" w14:textId="77777777" w:rsidR="00FC67B9" w:rsidRDefault="00FC67B9" w:rsidP="00FC67B9">
      <w:pPr>
        <w:rPr>
          <w:rFonts w:ascii="Tw Cen MT" w:hAnsi="Tw Cen MT"/>
        </w:rPr>
      </w:pPr>
    </w:p>
    <w:p w14:paraId="1F387E40" w14:textId="77777777" w:rsidR="00FC67B9" w:rsidRDefault="00FC67B9" w:rsidP="00FC67B9">
      <w:pPr>
        <w:rPr>
          <w:rFonts w:ascii="Tw Cen MT" w:hAnsi="Tw Cen MT"/>
        </w:rPr>
      </w:pPr>
      <w:r>
        <w:rPr>
          <w:rFonts w:ascii="Tw Cen MT" w:hAnsi="Tw Cen MT"/>
        </w:rPr>
        <w:t xml:space="preserve">There are no limits to what you can achieve! </w:t>
      </w:r>
    </w:p>
    <w:p w14:paraId="55502063" w14:textId="77777777" w:rsidR="00FC67B9" w:rsidRDefault="00FC67B9" w:rsidP="00FC67B9">
      <w:pPr>
        <w:rPr>
          <w:rFonts w:ascii="Tw Cen MT" w:hAnsi="Tw Cen MT"/>
        </w:rPr>
      </w:pPr>
    </w:p>
    <w:p w14:paraId="7DF74636" w14:textId="77777777" w:rsidR="00FC67B9" w:rsidRDefault="00FC67B9" w:rsidP="00FC67B9">
      <w:pPr>
        <w:rPr>
          <w:rFonts w:ascii="Tw Cen MT" w:hAnsi="Tw Cen MT"/>
        </w:rPr>
      </w:pPr>
      <w:r>
        <w:rPr>
          <w:rFonts w:ascii="Tw Cen MT" w:hAnsi="Tw Cen MT"/>
        </w:rPr>
        <w:t>Thank you very much for your time, dedicat</w:t>
      </w:r>
      <w:r w:rsidR="00405951">
        <w:rPr>
          <w:rFonts w:ascii="Tw Cen MT" w:hAnsi="Tw Cen MT"/>
        </w:rPr>
        <w:t>ion</w:t>
      </w:r>
      <w:r>
        <w:rPr>
          <w:rFonts w:ascii="Tw Cen MT" w:hAnsi="Tw Cen MT"/>
        </w:rPr>
        <w:t xml:space="preserve"> and commitment,</w:t>
      </w:r>
      <w:r>
        <w:rPr>
          <w:rFonts w:ascii="Tw Cen MT" w:hAnsi="Tw Cen MT"/>
        </w:rPr>
        <w:br/>
        <w:t xml:space="preserve">Chris : ) </w:t>
      </w:r>
    </w:p>
    <w:p w14:paraId="124D7411" w14:textId="77777777" w:rsidR="00FC67B9" w:rsidRDefault="00FC67B9" w:rsidP="00FC67B9">
      <w:pPr>
        <w:rPr>
          <w:rFonts w:ascii="Tw Cen MT" w:hAnsi="Tw Cen MT"/>
        </w:rPr>
      </w:pPr>
    </w:p>
    <w:p w14:paraId="406A59C3" w14:textId="65D7452F" w:rsidR="00FC67B9" w:rsidRDefault="00FC67B9" w:rsidP="00FC67B9">
      <w:pPr>
        <w:rPr>
          <w:rFonts w:ascii="Tw Cen MT" w:hAnsi="Tw Cen MT"/>
        </w:rPr>
      </w:pPr>
    </w:p>
    <w:p w14:paraId="4B026069" w14:textId="08451641" w:rsidR="002F5EF1" w:rsidRDefault="00E8513B" w:rsidP="00BA378D">
      <w:pPr>
        <w:rPr>
          <w:rFonts w:ascii="Tw Cen MT" w:hAnsi="Tw Cen MT"/>
        </w:rPr>
      </w:pPr>
      <w:r>
        <w:rPr>
          <w:rFonts w:ascii="Tw Cen MT" w:hAnsi="Tw Cen MT"/>
          <w:noProof/>
        </w:rPr>
        <w:drawing>
          <wp:inline distT="0" distB="0" distL="0" distR="0" wp14:anchorId="5D736400" wp14:editId="140F010B">
            <wp:extent cx="5943600" cy="4094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jpg"/>
                    <pic:cNvPicPr/>
                  </pic:nvPicPr>
                  <pic:blipFill>
                    <a:blip r:embed="rId18">
                      <a:extLst>
                        <a:ext uri="{28A0092B-C50C-407E-A947-70E740481C1C}">
                          <a14:useLocalDpi xmlns:a14="http://schemas.microsoft.com/office/drawing/2010/main"/>
                        </a:ext>
                      </a:extLst>
                    </a:blip>
                    <a:stretch>
                      <a:fillRect/>
                    </a:stretch>
                  </pic:blipFill>
                  <pic:spPr>
                    <a:xfrm>
                      <a:off x="0" y="0"/>
                      <a:ext cx="5943600" cy="4094480"/>
                    </a:xfrm>
                    <a:prstGeom prst="rect">
                      <a:avLst/>
                    </a:prstGeom>
                  </pic:spPr>
                </pic:pic>
              </a:graphicData>
            </a:graphic>
          </wp:inline>
        </w:drawing>
      </w:r>
    </w:p>
    <w:p w14:paraId="35397C6E" w14:textId="77777777" w:rsidR="00FC67B9" w:rsidRDefault="00FC67B9" w:rsidP="00BA378D">
      <w:pPr>
        <w:rPr>
          <w:rFonts w:ascii="Tw Cen MT" w:hAnsi="Tw Cen MT"/>
          <w:i/>
        </w:rPr>
      </w:pPr>
    </w:p>
    <w:p w14:paraId="79674B18" w14:textId="34C2F206" w:rsidR="00FC67B9" w:rsidRPr="00B421C3" w:rsidRDefault="00FC67B9" w:rsidP="00FC67B9">
      <w:pPr>
        <w:jc w:val="center"/>
        <w:rPr>
          <w:rFonts w:ascii="Tw Cen MT" w:hAnsi="Tw Cen MT"/>
          <w:b/>
        </w:rPr>
      </w:pPr>
      <w:r w:rsidRPr="00B421C3">
        <w:rPr>
          <w:rFonts w:ascii="Tw Cen MT" w:hAnsi="Tw Cen MT"/>
          <w:b/>
        </w:rPr>
        <w:t xml:space="preserve">Please find your passion and </w:t>
      </w:r>
      <w:r w:rsidRPr="00360A94">
        <w:rPr>
          <w:rFonts w:ascii="Tw Cen MT" w:hAnsi="Tw Cen MT"/>
          <w:b/>
          <w:color w:val="5B9BD5" w:themeColor="accent1"/>
        </w:rPr>
        <w:t xml:space="preserve">live </w:t>
      </w:r>
      <w:r w:rsidR="00360A94" w:rsidRPr="00360A94">
        <w:rPr>
          <w:rFonts w:ascii="Tw Cen MT" w:hAnsi="Tw Cen MT"/>
          <w:b/>
          <w:color w:val="FF0000"/>
        </w:rPr>
        <w:t xml:space="preserve">love </w:t>
      </w:r>
      <w:r w:rsidRPr="00360A94">
        <w:rPr>
          <w:rFonts w:ascii="Tw Cen MT" w:hAnsi="Tw Cen MT"/>
          <w:b/>
          <w:color w:val="00B050"/>
        </w:rPr>
        <w:t xml:space="preserve">life </w:t>
      </w:r>
      <w:r w:rsidRPr="00B421C3">
        <w:rPr>
          <w:rFonts w:ascii="Tw Cen MT" w:hAnsi="Tw Cen MT"/>
          <w:b/>
        </w:rPr>
        <w:t>on your terms.</w:t>
      </w:r>
    </w:p>
    <w:sectPr w:rsidR="00FC67B9" w:rsidRPr="00B421C3" w:rsidSect="00CF202B">
      <w:headerReference w:type="default" r:id="rId19"/>
      <w:footerReference w:type="default" r:id="rId20"/>
      <w:pgSz w:w="12240" w:h="15840"/>
      <w:pgMar w:top="1440" w:right="1440" w:bottom="1440" w:left="1440" w:header="720" w:footer="855"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593593" w14:textId="77777777" w:rsidR="00431CE6" w:rsidRDefault="00431CE6" w:rsidP="008C738E">
      <w:r>
        <w:separator/>
      </w:r>
    </w:p>
  </w:endnote>
  <w:endnote w:type="continuationSeparator" w:id="0">
    <w:p w14:paraId="6BEFB445" w14:textId="77777777" w:rsidR="00431CE6" w:rsidRDefault="00431CE6" w:rsidP="008C7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w Cen MT">
    <w:panose1 w:val="020B0602020104020603"/>
    <w:charset w:val="00"/>
    <w:family w:val="auto"/>
    <w:pitch w:val="variable"/>
    <w:sig w:usb0="00000003" w:usb1="00000000" w:usb2="00000000" w:usb3="00000000" w:csb0="00000003" w:csb1="00000000"/>
  </w:font>
  <w:font w:name="ＭＳ Ｐ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79DF88" w14:textId="77777777" w:rsidR="00043615" w:rsidRPr="00B60E3E" w:rsidRDefault="00043615" w:rsidP="00915264">
    <w:pPr>
      <w:pStyle w:val="Footer"/>
      <w:pBdr>
        <w:top w:val="single" w:sz="4" w:space="1" w:color="auto"/>
      </w:pBdr>
      <w:jc w:val="center"/>
      <w:rPr>
        <w:rFonts w:ascii="Tw Cen MT" w:hAnsi="Tw Cen MT"/>
      </w:rPr>
    </w:pPr>
  </w:p>
  <w:p w14:paraId="65814549" w14:textId="77777777" w:rsidR="00043615" w:rsidRPr="00B60E3E" w:rsidRDefault="00043615" w:rsidP="00915264">
    <w:pPr>
      <w:pStyle w:val="Footer"/>
      <w:pBdr>
        <w:top w:val="single" w:sz="4" w:space="1" w:color="auto"/>
      </w:pBdr>
      <w:jc w:val="center"/>
      <w:rPr>
        <w:rFonts w:ascii="Tw Cen MT" w:hAnsi="Tw Cen MT"/>
      </w:rPr>
    </w:pPr>
    <w:r w:rsidRPr="00B60E3E">
      <w:rPr>
        <w:rFonts w:ascii="Tw Cen MT" w:hAnsi="Tw Cen MT"/>
      </w:rPr>
      <w:t xml:space="preserve">Page </w:t>
    </w:r>
    <w:r w:rsidRPr="00B60E3E">
      <w:rPr>
        <w:rFonts w:ascii="Tw Cen MT" w:hAnsi="Tw Cen MT"/>
      </w:rPr>
      <w:fldChar w:fldCharType="begin"/>
    </w:r>
    <w:r w:rsidRPr="00B60E3E">
      <w:rPr>
        <w:rFonts w:ascii="Tw Cen MT" w:hAnsi="Tw Cen MT"/>
      </w:rPr>
      <w:instrText xml:space="preserve"> PAGE </w:instrText>
    </w:r>
    <w:r w:rsidRPr="00B60E3E">
      <w:rPr>
        <w:rFonts w:ascii="Tw Cen MT" w:hAnsi="Tw Cen MT"/>
      </w:rPr>
      <w:fldChar w:fldCharType="separate"/>
    </w:r>
    <w:r w:rsidR="00C31EF6">
      <w:rPr>
        <w:rFonts w:ascii="Tw Cen MT" w:hAnsi="Tw Cen MT"/>
        <w:noProof/>
      </w:rPr>
      <w:t>21</w:t>
    </w:r>
    <w:r w:rsidRPr="00B60E3E">
      <w:rPr>
        <w:rFonts w:ascii="Tw Cen MT" w:hAnsi="Tw Cen MT"/>
      </w:rPr>
      <w:fldChar w:fldCharType="end"/>
    </w:r>
    <w:r w:rsidRPr="00B60E3E">
      <w:rPr>
        <w:rFonts w:ascii="Tw Cen MT" w:hAnsi="Tw Cen MT"/>
      </w:rPr>
      <w:t xml:space="preserve"> of </w:t>
    </w:r>
    <w:r w:rsidRPr="00B60E3E">
      <w:rPr>
        <w:rFonts w:ascii="Tw Cen MT" w:hAnsi="Tw Cen MT"/>
      </w:rPr>
      <w:fldChar w:fldCharType="begin"/>
    </w:r>
    <w:r w:rsidRPr="00B60E3E">
      <w:rPr>
        <w:rFonts w:ascii="Tw Cen MT" w:hAnsi="Tw Cen MT"/>
      </w:rPr>
      <w:instrText xml:space="preserve"> NUMPAGES </w:instrText>
    </w:r>
    <w:r w:rsidRPr="00B60E3E">
      <w:rPr>
        <w:rFonts w:ascii="Tw Cen MT" w:hAnsi="Tw Cen MT"/>
      </w:rPr>
      <w:fldChar w:fldCharType="separate"/>
    </w:r>
    <w:r w:rsidR="00C31EF6">
      <w:rPr>
        <w:rFonts w:ascii="Tw Cen MT" w:hAnsi="Tw Cen MT"/>
        <w:noProof/>
      </w:rPr>
      <w:t>21</w:t>
    </w:r>
    <w:r w:rsidRPr="00B60E3E">
      <w:rPr>
        <w:rFonts w:ascii="Tw Cen MT" w:hAnsi="Tw Cen MT"/>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7024C" w14:textId="77777777" w:rsidR="00431CE6" w:rsidRDefault="00431CE6" w:rsidP="008C738E">
      <w:r>
        <w:separator/>
      </w:r>
    </w:p>
  </w:footnote>
  <w:footnote w:type="continuationSeparator" w:id="0">
    <w:p w14:paraId="764CBA2B" w14:textId="77777777" w:rsidR="00431CE6" w:rsidRDefault="00431CE6" w:rsidP="008C738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95197" w14:textId="3D38A45C" w:rsidR="00043615" w:rsidRDefault="00043615" w:rsidP="00B81BAE">
    <w:pPr>
      <w:pStyle w:val="Heading1"/>
      <w:pBdr>
        <w:top w:val="single" w:sz="24" w:space="0" w:color="00B050"/>
        <w:left w:val="single" w:sz="24" w:space="0" w:color="00B050"/>
        <w:bottom w:val="single" w:sz="24" w:space="0" w:color="00B050"/>
        <w:right w:val="single" w:sz="24" w:space="0" w:color="00B050"/>
      </w:pBdr>
      <w:shd w:val="clear" w:color="auto" w:fill="00B050"/>
      <w:rPr>
        <w:rFonts w:ascii="Tw Cen MT" w:hAnsi="Tw Cen MT"/>
      </w:rPr>
    </w:pPr>
    <w:r w:rsidRPr="00B60E3E">
      <w:rPr>
        <w:rFonts w:ascii="Tw Cen MT" w:hAnsi="Tw Cen MT"/>
      </w:rPr>
      <w:t>Success Journal</w:t>
    </w:r>
    <w:r w:rsidR="00791412">
      <w:rPr>
        <w:rFonts w:ascii="Tw Cen MT" w:hAnsi="Tw Cen MT"/>
      </w:rPr>
      <w:t xml:space="preserve"> #3</w:t>
    </w:r>
    <w:r>
      <w:rPr>
        <w:rFonts w:ascii="Tw Cen MT" w:hAnsi="Tw Cen MT"/>
      </w:rPr>
      <w:t xml:space="preserve"> of 3: </w:t>
    </w:r>
    <w:r w:rsidR="00791412">
      <w:rPr>
        <w:rFonts w:ascii="Tw Cen MT" w:hAnsi="Tw Cen MT"/>
      </w:rPr>
      <w:t>networking</w:t>
    </w:r>
    <w:r>
      <w:rPr>
        <w:rFonts w:ascii="Tw Cen MT" w:hAnsi="Tw Cen MT"/>
      </w:rPr>
      <w:t xml:space="preserve"> Success Journal </w:t>
    </w:r>
  </w:p>
  <w:p w14:paraId="7D4BD51C" w14:textId="77777777" w:rsidR="00043615" w:rsidRPr="00B60E3E" w:rsidRDefault="00043615" w:rsidP="00B81BAE">
    <w:pPr>
      <w:pStyle w:val="Heading1"/>
      <w:pBdr>
        <w:top w:val="single" w:sz="24" w:space="0" w:color="00B050"/>
        <w:left w:val="single" w:sz="24" w:space="0" w:color="00B050"/>
        <w:bottom w:val="single" w:sz="24" w:space="0" w:color="00B050"/>
        <w:right w:val="single" w:sz="24" w:space="0" w:color="00B050"/>
      </w:pBdr>
      <w:shd w:val="clear" w:color="auto" w:fill="00B050"/>
      <w:rPr>
        <w:rFonts w:ascii="Tw Cen MT" w:hAnsi="Tw Cen MT"/>
      </w:rPr>
    </w:pPr>
    <w:r>
      <w:rPr>
        <w:rFonts w:ascii="Tw Cen MT" w:hAnsi="Tw Cen MT"/>
      </w:rPr>
      <w:t xml:space="preserve">for the course </w:t>
    </w:r>
    <w:r w:rsidR="00D1163F" w:rsidRPr="00D1163F">
      <w:rPr>
        <w:rFonts w:ascii="Tw Cen MT" w:hAnsi="Tw Cen MT"/>
        <w:i/>
        <w:noProof/>
        <w:color w:val="355071"/>
      </w:rPr>
      <w:t>The Complete Job</w:t>
    </w:r>
    <w:r w:rsidR="00D1163F">
      <w:rPr>
        <w:rFonts w:ascii="Tw Cen MT" w:hAnsi="Tw Cen MT"/>
        <w:i/>
        <w:noProof/>
        <w:color w:val="355071"/>
      </w:rPr>
      <w:t>, Interview,Resume,</w:t>
    </w:r>
    <w:r w:rsidR="00D1163F" w:rsidRPr="00D1163F">
      <w:rPr>
        <w:rFonts w:ascii="Tw Cen MT" w:hAnsi="Tw Cen MT"/>
        <w:i/>
        <w:noProof/>
        <w:color w:val="355071"/>
      </w:rPr>
      <w:t>Network &amp; New Career Guide</w:t>
    </w:r>
  </w:p>
  <w:p w14:paraId="613B8968" w14:textId="77777777" w:rsidR="00043615" w:rsidRPr="00B60E3E" w:rsidRDefault="00043615">
    <w:pPr>
      <w:pStyle w:val="Header"/>
      <w:rPr>
        <w:rFonts w:ascii="Tw Cen MT" w:hAnsi="Tw Cen MT"/>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4A413F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79.8pt;height:230.3pt" o:bullet="t">
        <v:imagedata r:id="rId1" o:title="/Users/Christopher/Desktop/RT.png"/>
      </v:shape>
    </w:pict>
  </w:numPicBullet>
  <w:abstractNum w:abstractNumId="0">
    <w:nsid w:val="FFFFFFFE"/>
    <w:multiLevelType w:val="singleLevel"/>
    <w:tmpl w:val="6BCAA19C"/>
    <w:lvl w:ilvl="0">
      <w:numFmt w:val="decimal"/>
      <w:lvlText w:val="*"/>
      <w:lvlJc w:val="left"/>
    </w:lvl>
  </w:abstractNum>
  <w:abstractNum w:abstractNumId="1">
    <w:nsid w:val="00055ECD"/>
    <w:multiLevelType w:val="hybridMultilevel"/>
    <w:tmpl w:val="DF5C48E8"/>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B176FB"/>
    <w:multiLevelType w:val="multilevel"/>
    <w:tmpl w:val="A62ED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CB2305"/>
    <w:multiLevelType w:val="hybridMultilevel"/>
    <w:tmpl w:val="80B2916E"/>
    <w:lvl w:ilvl="0" w:tplc="1AD6073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B31782"/>
    <w:multiLevelType w:val="hybridMultilevel"/>
    <w:tmpl w:val="145668D8"/>
    <w:lvl w:ilvl="0" w:tplc="7E16B6D8">
      <w:start w:val="1"/>
      <w:numFmt w:val="bullet"/>
      <w:lvlText w:val="•"/>
      <w:lvlJc w:val="left"/>
      <w:pPr>
        <w:tabs>
          <w:tab w:val="num" w:pos="720"/>
        </w:tabs>
        <w:ind w:left="720" w:hanging="360"/>
      </w:pPr>
      <w:rPr>
        <w:rFonts w:ascii="Arial" w:hAnsi="Arial" w:hint="default"/>
      </w:rPr>
    </w:lvl>
    <w:lvl w:ilvl="1" w:tplc="23D866D0" w:tentative="1">
      <w:start w:val="1"/>
      <w:numFmt w:val="bullet"/>
      <w:lvlText w:val="•"/>
      <w:lvlJc w:val="left"/>
      <w:pPr>
        <w:tabs>
          <w:tab w:val="num" w:pos="1440"/>
        </w:tabs>
        <w:ind w:left="1440" w:hanging="360"/>
      </w:pPr>
      <w:rPr>
        <w:rFonts w:ascii="Arial" w:hAnsi="Arial" w:hint="default"/>
      </w:rPr>
    </w:lvl>
    <w:lvl w:ilvl="2" w:tplc="8FCC0F2A" w:tentative="1">
      <w:start w:val="1"/>
      <w:numFmt w:val="bullet"/>
      <w:lvlText w:val="•"/>
      <w:lvlJc w:val="left"/>
      <w:pPr>
        <w:tabs>
          <w:tab w:val="num" w:pos="2160"/>
        </w:tabs>
        <w:ind w:left="2160" w:hanging="360"/>
      </w:pPr>
      <w:rPr>
        <w:rFonts w:ascii="Arial" w:hAnsi="Arial" w:hint="default"/>
      </w:rPr>
    </w:lvl>
    <w:lvl w:ilvl="3" w:tplc="FA88D712" w:tentative="1">
      <w:start w:val="1"/>
      <w:numFmt w:val="bullet"/>
      <w:lvlText w:val="•"/>
      <w:lvlJc w:val="left"/>
      <w:pPr>
        <w:tabs>
          <w:tab w:val="num" w:pos="2880"/>
        </w:tabs>
        <w:ind w:left="2880" w:hanging="360"/>
      </w:pPr>
      <w:rPr>
        <w:rFonts w:ascii="Arial" w:hAnsi="Arial" w:hint="default"/>
      </w:rPr>
    </w:lvl>
    <w:lvl w:ilvl="4" w:tplc="88E0A320" w:tentative="1">
      <w:start w:val="1"/>
      <w:numFmt w:val="bullet"/>
      <w:lvlText w:val="•"/>
      <w:lvlJc w:val="left"/>
      <w:pPr>
        <w:tabs>
          <w:tab w:val="num" w:pos="3600"/>
        </w:tabs>
        <w:ind w:left="3600" w:hanging="360"/>
      </w:pPr>
      <w:rPr>
        <w:rFonts w:ascii="Arial" w:hAnsi="Arial" w:hint="default"/>
      </w:rPr>
    </w:lvl>
    <w:lvl w:ilvl="5" w:tplc="B6568DEA" w:tentative="1">
      <w:start w:val="1"/>
      <w:numFmt w:val="bullet"/>
      <w:lvlText w:val="•"/>
      <w:lvlJc w:val="left"/>
      <w:pPr>
        <w:tabs>
          <w:tab w:val="num" w:pos="4320"/>
        </w:tabs>
        <w:ind w:left="4320" w:hanging="360"/>
      </w:pPr>
      <w:rPr>
        <w:rFonts w:ascii="Arial" w:hAnsi="Arial" w:hint="default"/>
      </w:rPr>
    </w:lvl>
    <w:lvl w:ilvl="6" w:tplc="CBE0DF06" w:tentative="1">
      <w:start w:val="1"/>
      <w:numFmt w:val="bullet"/>
      <w:lvlText w:val="•"/>
      <w:lvlJc w:val="left"/>
      <w:pPr>
        <w:tabs>
          <w:tab w:val="num" w:pos="5040"/>
        </w:tabs>
        <w:ind w:left="5040" w:hanging="360"/>
      </w:pPr>
      <w:rPr>
        <w:rFonts w:ascii="Arial" w:hAnsi="Arial" w:hint="default"/>
      </w:rPr>
    </w:lvl>
    <w:lvl w:ilvl="7" w:tplc="95AC7EE8" w:tentative="1">
      <w:start w:val="1"/>
      <w:numFmt w:val="bullet"/>
      <w:lvlText w:val="•"/>
      <w:lvlJc w:val="left"/>
      <w:pPr>
        <w:tabs>
          <w:tab w:val="num" w:pos="5760"/>
        </w:tabs>
        <w:ind w:left="5760" w:hanging="360"/>
      </w:pPr>
      <w:rPr>
        <w:rFonts w:ascii="Arial" w:hAnsi="Arial" w:hint="default"/>
      </w:rPr>
    </w:lvl>
    <w:lvl w:ilvl="8" w:tplc="1220B5F0" w:tentative="1">
      <w:start w:val="1"/>
      <w:numFmt w:val="bullet"/>
      <w:lvlText w:val="•"/>
      <w:lvlJc w:val="left"/>
      <w:pPr>
        <w:tabs>
          <w:tab w:val="num" w:pos="6480"/>
        </w:tabs>
        <w:ind w:left="6480" w:hanging="360"/>
      </w:pPr>
      <w:rPr>
        <w:rFonts w:ascii="Arial" w:hAnsi="Arial" w:hint="default"/>
      </w:rPr>
    </w:lvl>
  </w:abstractNum>
  <w:abstractNum w:abstractNumId="5">
    <w:nsid w:val="0CC054F3"/>
    <w:multiLevelType w:val="hybridMultilevel"/>
    <w:tmpl w:val="7AA8E8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0942729"/>
    <w:multiLevelType w:val="hybridMultilevel"/>
    <w:tmpl w:val="2488F75E"/>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363390"/>
    <w:multiLevelType w:val="hybridMultilevel"/>
    <w:tmpl w:val="D264E46C"/>
    <w:lvl w:ilvl="0" w:tplc="C13A4404">
      <w:start w:val="1"/>
      <w:numFmt w:val="bullet"/>
      <w:lvlText w:val="•"/>
      <w:lvlJc w:val="left"/>
      <w:pPr>
        <w:tabs>
          <w:tab w:val="num" w:pos="720"/>
        </w:tabs>
        <w:ind w:left="720" w:hanging="360"/>
      </w:pPr>
      <w:rPr>
        <w:rFonts w:ascii="Arial" w:hAnsi="Arial" w:hint="default"/>
      </w:rPr>
    </w:lvl>
    <w:lvl w:ilvl="1" w:tplc="C3F876E0" w:tentative="1">
      <w:start w:val="1"/>
      <w:numFmt w:val="bullet"/>
      <w:lvlText w:val="•"/>
      <w:lvlJc w:val="left"/>
      <w:pPr>
        <w:tabs>
          <w:tab w:val="num" w:pos="1440"/>
        </w:tabs>
        <w:ind w:left="1440" w:hanging="360"/>
      </w:pPr>
      <w:rPr>
        <w:rFonts w:ascii="Arial" w:hAnsi="Arial" w:hint="default"/>
      </w:rPr>
    </w:lvl>
    <w:lvl w:ilvl="2" w:tplc="C9D46FE8" w:tentative="1">
      <w:start w:val="1"/>
      <w:numFmt w:val="bullet"/>
      <w:lvlText w:val="•"/>
      <w:lvlJc w:val="left"/>
      <w:pPr>
        <w:tabs>
          <w:tab w:val="num" w:pos="2160"/>
        </w:tabs>
        <w:ind w:left="2160" w:hanging="360"/>
      </w:pPr>
      <w:rPr>
        <w:rFonts w:ascii="Arial" w:hAnsi="Arial" w:hint="default"/>
      </w:rPr>
    </w:lvl>
    <w:lvl w:ilvl="3" w:tplc="93B86A86" w:tentative="1">
      <w:start w:val="1"/>
      <w:numFmt w:val="bullet"/>
      <w:lvlText w:val="•"/>
      <w:lvlJc w:val="left"/>
      <w:pPr>
        <w:tabs>
          <w:tab w:val="num" w:pos="2880"/>
        </w:tabs>
        <w:ind w:left="2880" w:hanging="360"/>
      </w:pPr>
      <w:rPr>
        <w:rFonts w:ascii="Arial" w:hAnsi="Arial" w:hint="default"/>
      </w:rPr>
    </w:lvl>
    <w:lvl w:ilvl="4" w:tplc="08F2881A" w:tentative="1">
      <w:start w:val="1"/>
      <w:numFmt w:val="bullet"/>
      <w:lvlText w:val="•"/>
      <w:lvlJc w:val="left"/>
      <w:pPr>
        <w:tabs>
          <w:tab w:val="num" w:pos="3600"/>
        </w:tabs>
        <w:ind w:left="3600" w:hanging="360"/>
      </w:pPr>
      <w:rPr>
        <w:rFonts w:ascii="Arial" w:hAnsi="Arial" w:hint="default"/>
      </w:rPr>
    </w:lvl>
    <w:lvl w:ilvl="5" w:tplc="E2C09BA4" w:tentative="1">
      <w:start w:val="1"/>
      <w:numFmt w:val="bullet"/>
      <w:lvlText w:val="•"/>
      <w:lvlJc w:val="left"/>
      <w:pPr>
        <w:tabs>
          <w:tab w:val="num" w:pos="4320"/>
        </w:tabs>
        <w:ind w:left="4320" w:hanging="360"/>
      </w:pPr>
      <w:rPr>
        <w:rFonts w:ascii="Arial" w:hAnsi="Arial" w:hint="default"/>
      </w:rPr>
    </w:lvl>
    <w:lvl w:ilvl="6" w:tplc="522843B4" w:tentative="1">
      <w:start w:val="1"/>
      <w:numFmt w:val="bullet"/>
      <w:lvlText w:val="•"/>
      <w:lvlJc w:val="left"/>
      <w:pPr>
        <w:tabs>
          <w:tab w:val="num" w:pos="5040"/>
        </w:tabs>
        <w:ind w:left="5040" w:hanging="360"/>
      </w:pPr>
      <w:rPr>
        <w:rFonts w:ascii="Arial" w:hAnsi="Arial" w:hint="default"/>
      </w:rPr>
    </w:lvl>
    <w:lvl w:ilvl="7" w:tplc="B93CCE4A" w:tentative="1">
      <w:start w:val="1"/>
      <w:numFmt w:val="bullet"/>
      <w:lvlText w:val="•"/>
      <w:lvlJc w:val="left"/>
      <w:pPr>
        <w:tabs>
          <w:tab w:val="num" w:pos="5760"/>
        </w:tabs>
        <w:ind w:left="5760" w:hanging="360"/>
      </w:pPr>
      <w:rPr>
        <w:rFonts w:ascii="Arial" w:hAnsi="Arial" w:hint="default"/>
      </w:rPr>
    </w:lvl>
    <w:lvl w:ilvl="8" w:tplc="9578AE62" w:tentative="1">
      <w:start w:val="1"/>
      <w:numFmt w:val="bullet"/>
      <w:lvlText w:val="•"/>
      <w:lvlJc w:val="left"/>
      <w:pPr>
        <w:tabs>
          <w:tab w:val="num" w:pos="6480"/>
        </w:tabs>
        <w:ind w:left="6480" w:hanging="360"/>
      </w:pPr>
      <w:rPr>
        <w:rFonts w:ascii="Arial" w:hAnsi="Arial" w:hint="default"/>
      </w:rPr>
    </w:lvl>
  </w:abstractNum>
  <w:abstractNum w:abstractNumId="8">
    <w:nsid w:val="1BA77DA7"/>
    <w:multiLevelType w:val="hybridMultilevel"/>
    <w:tmpl w:val="8DE2C0E0"/>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C90D94"/>
    <w:multiLevelType w:val="hybridMultilevel"/>
    <w:tmpl w:val="890E7E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395DCE"/>
    <w:multiLevelType w:val="hybridMultilevel"/>
    <w:tmpl w:val="DBDC0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647CA1"/>
    <w:multiLevelType w:val="hybridMultilevel"/>
    <w:tmpl w:val="ABC2AEB8"/>
    <w:lvl w:ilvl="0" w:tplc="1AD60730">
      <w:start w:val="1"/>
      <w:numFmt w:val="bullet"/>
      <w:lvlText w:val=""/>
      <w:lvlJc w:val="left"/>
      <w:pPr>
        <w:ind w:left="720" w:hanging="360"/>
      </w:pPr>
      <w:rPr>
        <w:rFonts w:ascii="Wingdings" w:hAnsi="Wingdings" w:hint="default"/>
      </w:rPr>
    </w:lvl>
    <w:lvl w:ilvl="1" w:tplc="E7AAE162" w:tentative="1">
      <w:start w:val="1"/>
      <w:numFmt w:val="bullet"/>
      <w:lvlText w:val="•"/>
      <w:lvlJc w:val="left"/>
      <w:pPr>
        <w:tabs>
          <w:tab w:val="num" w:pos="1440"/>
        </w:tabs>
        <w:ind w:left="1440" w:hanging="360"/>
      </w:pPr>
      <w:rPr>
        <w:rFonts w:ascii="Arial" w:hAnsi="Arial" w:hint="default"/>
      </w:rPr>
    </w:lvl>
    <w:lvl w:ilvl="2" w:tplc="FCD29C4A" w:tentative="1">
      <w:start w:val="1"/>
      <w:numFmt w:val="bullet"/>
      <w:lvlText w:val="•"/>
      <w:lvlJc w:val="left"/>
      <w:pPr>
        <w:tabs>
          <w:tab w:val="num" w:pos="2160"/>
        </w:tabs>
        <w:ind w:left="2160" w:hanging="360"/>
      </w:pPr>
      <w:rPr>
        <w:rFonts w:ascii="Arial" w:hAnsi="Arial" w:hint="default"/>
      </w:rPr>
    </w:lvl>
    <w:lvl w:ilvl="3" w:tplc="36BA0274" w:tentative="1">
      <w:start w:val="1"/>
      <w:numFmt w:val="bullet"/>
      <w:lvlText w:val="•"/>
      <w:lvlJc w:val="left"/>
      <w:pPr>
        <w:tabs>
          <w:tab w:val="num" w:pos="2880"/>
        </w:tabs>
        <w:ind w:left="2880" w:hanging="360"/>
      </w:pPr>
      <w:rPr>
        <w:rFonts w:ascii="Arial" w:hAnsi="Arial" w:hint="default"/>
      </w:rPr>
    </w:lvl>
    <w:lvl w:ilvl="4" w:tplc="560C8A86" w:tentative="1">
      <w:start w:val="1"/>
      <w:numFmt w:val="bullet"/>
      <w:lvlText w:val="•"/>
      <w:lvlJc w:val="left"/>
      <w:pPr>
        <w:tabs>
          <w:tab w:val="num" w:pos="3600"/>
        </w:tabs>
        <w:ind w:left="3600" w:hanging="360"/>
      </w:pPr>
      <w:rPr>
        <w:rFonts w:ascii="Arial" w:hAnsi="Arial" w:hint="default"/>
      </w:rPr>
    </w:lvl>
    <w:lvl w:ilvl="5" w:tplc="B0D429C0" w:tentative="1">
      <w:start w:val="1"/>
      <w:numFmt w:val="bullet"/>
      <w:lvlText w:val="•"/>
      <w:lvlJc w:val="left"/>
      <w:pPr>
        <w:tabs>
          <w:tab w:val="num" w:pos="4320"/>
        </w:tabs>
        <w:ind w:left="4320" w:hanging="360"/>
      </w:pPr>
      <w:rPr>
        <w:rFonts w:ascii="Arial" w:hAnsi="Arial" w:hint="default"/>
      </w:rPr>
    </w:lvl>
    <w:lvl w:ilvl="6" w:tplc="FB7E9A08" w:tentative="1">
      <w:start w:val="1"/>
      <w:numFmt w:val="bullet"/>
      <w:lvlText w:val="•"/>
      <w:lvlJc w:val="left"/>
      <w:pPr>
        <w:tabs>
          <w:tab w:val="num" w:pos="5040"/>
        </w:tabs>
        <w:ind w:left="5040" w:hanging="360"/>
      </w:pPr>
      <w:rPr>
        <w:rFonts w:ascii="Arial" w:hAnsi="Arial" w:hint="default"/>
      </w:rPr>
    </w:lvl>
    <w:lvl w:ilvl="7" w:tplc="D59A1D14" w:tentative="1">
      <w:start w:val="1"/>
      <w:numFmt w:val="bullet"/>
      <w:lvlText w:val="•"/>
      <w:lvlJc w:val="left"/>
      <w:pPr>
        <w:tabs>
          <w:tab w:val="num" w:pos="5760"/>
        </w:tabs>
        <w:ind w:left="5760" w:hanging="360"/>
      </w:pPr>
      <w:rPr>
        <w:rFonts w:ascii="Arial" w:hAnsi="Arial" w:hint="default"/>
      </w:rPr>
    </w:lvl>
    <w:lvl w:ilvl="8" w:tplc="F64C5F7A" w:tentative="1">
      <w:start w:val="1"/>
      <w:numFmt w:val="bullet"/>
      <w:lvlText w:val="•"/>
      <w:lvlJc w:val="left"/>
      <w:pPr>
        <w:tabs>
          <w:tab w:val="num" w:pos="6480"/>
        </w:tabs>
        <w:ind w:left="6480" w:hanging="360"/>
      </w:pPr>
      <w:rPr>
        <w:rFonts w:ascii="Arial" w:hAnsi="Arial" w:hint="default"/>
      </w:rPr>
    </w:lvl>
  </w:abstractNum>
  <w:abstractNum w:abstractNumId="12">
    <w:nsid w:val="37D647A0"/>
    <w:multiLevelType w:val="hybridMultilevel"/>
    <w:tmpl w:val="1D48C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DA08D6"/>
    <w:multiLevelType w:val="hybridMultilevel"/>
    <w:tmpl w:val="677C6398"/>
    <w:lvl w:ilvl="0" w:tplc="567C3C26">
      <w:start w:val="1"/>
      <w:numFmt w:val="bullet"/>
      <w:lvlText w:val="•"/>
      <w:lvlJc w:val="left"/>
      <w:pPr>
        <w:tabs>
          <w:tab w:val="num" w:pos="720"/>
        </w:tabs>
        <w:ind w:left="720" w:hanging="360"/>
      </w:pPr>
      <w:rPr>
        <w:rFonts w:ascii="Arial" w:hAnsi="Arial" w:hint="default"/>
      </w:rPr>
    </w:lvl>
    <w:lvl w:ilvl="1" w:tplc="F3EADADC" w:tentative="1">
      <w:start w:val="1"/>
      <w:numFmt w:val="bullet"/>
      <w:lvlText w:val="•"/>
      <w:lvlJc w:val="left"/>
      <w:pPr>
        <w:tabs>
          <w:tab w:val="num" w:pos="1440"/>
        </w:tabs>
        <w:ind w:left="1440" w:hanging="360"/>
      </w:pPr>
      <w:rPr>
        <w:rFonts w:ascii="Arial" w:hAnsi="Arial" w:hint="default"/>
      </w:rPr>
    </w:lvl>
    <w:lvl w:ilvl="2" w:tplc="B114F464" w:tentative="1">
      <w:start w:val="1"/>
      <w:numFmt w:val="bullet"/>
      <w:lvlText w:val="•"/>
      <w:lvlJc w:val="left"/>
      <w:pPr>
        <w:tabs>
          <w:tab w:val="num" w:pos="2160"/>
        </w:tabs>
        <w:ind w:left="2160" w:hanging="360"/>
      </w:pPr>
      <w:rPr>
        <w:rFonts w:ascii="Arial" w:hAnsi="Arial" w:hint="default"/>
      </w:rPr>
    </w:lvl>
    <w:lvl w:ilvl="3" w:tplc="64187168" w:tentative="1">
      <w:start w:val="1"/>
      <w:numFmt w:val="bullet"/>
      <w:lvlText w:val="•"/>
      <w:lvlJc w:val="left"/>
      <w:pPr>
        <w:tabs>
          <w:tab w:val="num" w:pos="2880"/>
        </w:tabs>
        <w:ind w:left="2880" w:hanging="360"/>
      </w:pPr>
      <w:rPr>
        <w:rFonts w:ascii="Arial" w:hAnsi="Arial" w:hint="default"/>
      </w:rPr>
    </w:lvl>
    <w:lvl w:ilvl="4" w:tplc="FF0AEFAC" w:tentative="1">
      <w:start w:val="1"/>
      <w:numFmt w:val="bullet"/>
      <w:lvlText w:val="•"/>
      <w:lvlJc w:val="left"/>
      <w:pPr>
        <w:tabs>
          <w:tab w:val="num" w:pos="3600"/>
        </w:tabs>
        <w:ind w:left="3600" w:hanging="360"/>
      </w:pPr>
      <w:rPr>
        <w:rFonts w:ascii="Arial" w:hAnsi="Arial" w:hint="default"/>
      </w:rPr>
    </w:lvl>
    <w:lvl w:ilvl="5" w:tplc="228A52C2" w:tentative="1">
      <w:start w:val="1"/>
      <w:numFmt w:val="bullet"/>
      <w:lvlText w:val="•"/>
      <w:lvlJc w:val="left"/>
      <w:pPr>
        <w:tabs>
          <w:tab w:val="num" w:pos="4320"/>
        </w:tabs>
        <w:ind w:left="4320" w:hanging="360"/>
      </w:pPr>
      <w:rPr>
        <w:rFonts w:ascii="Arial" w:hAnsi="Arial" w:hint="default"/>
      </w:rPr>
    </w:lvl>
    <w:lvl w:ilvl="6" w:tplc="4EA8F828" w:tentative="1">
      <w:start w:val="1"/>
      <w:numFmt w:val="bullet"/>
      <w:lvlText w:val="•"/>
      <w:lvlJc w:val="left"/>
      <w:pPr>
        <w:tabs>
          <w:tab w:val="num" w:pos="5040"/>
        </w:tabs>
        <w:ind w:left="5040" w:hanging="360"/>
      </w:pPr>
      <w:rPr>
        <w:rFonts w:ascii="Arial" w:hAnsi="Arial" w:hint="default"/>
      </w:rPr>
    </w:lvl>
    <w:lvl w:ilvl="7" w:tplc="CC70981A" w:tentative="1">
      <w:start w:val="1"/>
      <w:numFmt w:val="bullet"/>
      <w:lvlText w:val="•"/>
      <w:lvlJc w:val="left"/>
      <w:pPr>
        <w:tabs>
          <w:tab w:val="num" w:pos="5760"/>
        </w:tabs>
        <w:ind w:left="5760" w:hanging="360"/>
      </w:pPr>
      <w:rPr>
        <w:rFonts w:ascii="Arial" w:hAnsi="Arial" w:hint="default"/>
      </w:rPr>
    </w:lvl>
    <w:lvl w:ilvl="8" w:tplc="BC08188C" w:tentative="1">
      <w:start w:val="1"/>
      <w:numFmt w:val="bullet"/>
      <w:lvlText w:val="•"/>
      <w:lvlJc w:val="left"/>
      <w:pPr>
        <w:tabs>
          <w:tab w:val="num" w:pos="6480"/>
        </w:tabs>
        <w:ind w:left="6480" w:hanging="360"/>
      </w:pPr>
      <w:rPr>
        <w:rFonts w:ascii="Arial" w:hAnsi="Arial" w:hint="default"/>
      </w:rPr>
    </w:lvl>
  </w:abstractNum>
  <w:abstractNum w:abstractNumId="14">
    <w:nsid w:val="46EC1209"/>
    <w:multiLevelType w:val="hybridMultilevel"/>
    <w:tmpl w:val="0E202144"/>
    <w:lvl w:ilvl="0" w:tplc="A698C1D8">
      <w:start w:val="1"/>
      <w:numFmt w:val="bullet"/>
      <w:lvlText w:val="•"/>
      <w:lvlJc w:val="left"/>
      <w:pPr>
        <w:tabs>
          <w:tab w:val="num" w:pos="720"/>
        </w:tabs>
        <w:ind w:left="720" w:hanging="360"/>
      </w:pPr>
      <w:rPr>
        <w:rFonts w:ascii="Arial" w:hAnsi="Arial" w:hint="default"/>
      </w:rPr>
    </w:lvl>
    <w:lvl w:ilvl="1" w:tplc="1DF0EDE8" w:tentative="1">
      <w:start w:val="1"/>
      <w:numFmt w:val="bullet"/>
      <w:lvlText w:val="•"/>
      <w:lvlJc w:val="left"/>
      <w:pPr>
        <w:tabs>
          <w:tab w:val="num" w:pos="1440"/>
        </w:tabs>
        <w:ind w:left="1440" w:hanging="360"/>
      </w:pPr>
      <w:rPr>
        <w:rFonts w:ascii="Arial" w:hAnsi="Arial" w:hint="default"/>
      </w:rPr>
    </w:lvl>
    <w:lvl w:ilvl="2" w:tplc="9FD0954A" w:tentative="1">
      <w:start w:val="1"/>
      <w:numFmt w:val="bullet"/>
      <w:lvlText w:val="•"/>
      <w:lvlJc w:val="left"/>
      <w:pPr>
        <w:tabs>
          <w:tab w:val="num" w:pos="2160"/>
        </w:tabs>
        <w:ind w:left="2160" w:hanging="360"/>
      </w:pPr>
      <w:rPr>
        <w:rFonts w:ascii="Arial" w:hAnsi="Arial" w:hint="default"/>
      </w:rPr>
    </w:lvl>
    <w:lvl w:ilvl="3" w:tplc="AC68A88C" w:tentative="1">
      <w:start w:val="1"/>
      <w:numFmt w:val="bullet"/>
      <w:lvlText w:val="•"/>
      <w:lvlJc w:val="left"/>
      <w:pPr>
        <w:tabs>
          <w:tab w:val="num" w:pos="2880"/>
        </w:tabs>
        <w:ind w:left="2880" w:hanging="360"/>
      </w:pPr>
      <w:rPr>
        <w:rFonts w:ascii="Arial" w:hAnsi="Arial" w:hint="default"/>
      </w:rPr>
    </w:lvl>
    <w:lvl w:ilvl="4" w:tplc="A15844DA" w:tentative="1">
      <w:start w:val="1"/>
      <w:numFmt w:val="bullet"/>
      <w:lvlText w:val="•"/>
      <w:lvlJc w:val="left"/>
      <w:pPr>
        <w:tabs>
          <w:tab w:val="num" w:pos="3600"/>
        </w:tabs>
        <w:ind w:left="3600" w:hanging="360"/>
      </w:pPr>
      <w:rPr>
        <w:rFonts w:ascii="Arial" w:hAnsi="Arial" w:hint="default"/>
      </w:rPr>
    </w:lvl>
    <w:lvl w:ilvl="5" w:tplc="CFF6A544" w:tentative="1">
      <w:start w:val="1"/>
      <w:numFmt w:val="bullet"/>
      <w:lvlText w:val="•"/>
      <w:lvlJc w:val="left"/>
      <w:pPr>
        <w:tabs>
          <w:tab w:val="num" w:pos="4320"/>
        </w:tabs>
        <w:ind w:left="4320" w:hanging="360"/>
      </w:pPr>
      <w:rPr>
        <w:rFonts w:ascii="Arial" w:hAnsi="Arial" w:hint="default"/>
      </w:rPr>
    </w:lvl>
    <w:lvl w:ilvl="6" w:tplc="ACB049C0" w:tentative="1">
      <w:start w:val="1"/>
      <w:numFmt w:val="bullet"/>
      <w:lvlText w:val="•"/>
      <w:lvlJc w:val="left"/>
      <w:pPr>
        <w:tabs>
          <w:tab w:val="num" w:pos="5040"/>
        </w:tabs>
        <w:ind w:left="5040" w:hanging="360"/>
      </w:pPr>
      <w:rPr>
        <w:rFonts w:ascii="Arial" w:hAnsi="Arial" w:hint="default"/>
      </w:rPr>
    </w:lvl>
    <w:lvl w:ilvl="7" w:tplc="9784281A" w:tentative="1">
      <w:start w:val="1"/>
      <w:numFmt w:val="bullet"/>
      <w:lvlText w:val="•"/>
      <w:lvlJc w:val="left"/>
      <w:pPr>
        <w:tabs>
          <w:tab w:val="num" w:pos="5760"/>
        </w:tabs>
        <w:ind w:left="5760" w:hanging="360"/>
      </w:pPr>
      <w:rPr>
        <w:rFonts w:ascii="Arial" w:hAnsi="Arial" w:hint="default"/>
      </w:rPr>
    </w:lvl>
    <w:lvl w:ilvl="8" w:tplc="BE2E7880" w:tentative="1">
      <w:start w:val="1"/>
      <w:numFmt w:val="bullet"/>
      <w:lvlText w:val="•"/>
      <w:lvlJc w:val="left"/>
      <w:pPr>
        <w:tabs>
          <w:tab w:val="num" w:pos="6480"/>
        </w:tabs>
        <w:ind w:left="6480" w:hanging="360"/>
      </w:pPr>
      <w:rPr>
        <w:rFonts w:ascii="Arial" w:hAnsi="Arial" w:hint="default"/>
      </w:rPr>
    </w:lvl>
  </w:abstractNum>
  <w:abstractNum w:abstractNumId="15">
    <w:nsid w:val="47B51E01"/>
    <w:multiLevelType w:val="hybridMultilevel"/>
    <w:tmpl w:val="877AD9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375DF"/>
    <w:multiLevelType w:val="hybridMultilevel"/>
    <w:tmpl w:val="6FBE6DF0"/>
    <w:lvl w:ilvl="0" w:tplc="2FE00102">
      <w:start w:val="1"/>
      <w:numFmt w:val="bullet"/>
      <w:lvlText w:val="•"/>
      <w:lvlJc w:val="left"/>
      <w:pPr>
        <w:tabs>
          <w:tab w:val="num" w:pos="720"/>
        </w:tabs>
        <w:ind w:left="720" w:hanging="360"/>
      </w:pPr>
      <w:rPr>
        <w:rFonts w:ascii="Arial" w:hAnsi="Arial" w:hint="default"/>
      </w:rPr>
    </w:lvl>
    <w:lvl w:ilvl="1" w:tplc="09963414" w:tentative="1">
      <w:start w:val="1"/>
      <w:numFmt w:val="bullet"/>
      <w:lvlText w:val="•"/>
      <w:lvlJc w:val="left"/>
      <w:pPr>
        <w:tabs>
          <w:tab w:val="num" w:pos="1440"/>
        </w:tabs>
        <w:ind w:left="1440" w:hanging="360"/>
      </w:pPr>
      <w:rPr>
        <w:rFonts w:ascii="Arial" w:hAnsi="Arial" w:hint="default"/>
      </w:rPr>
    </w:lvl>
    <w:lvl w:ilvl="2" w:tplc="709C7B4C" w:tentative="1">
      <w:start w:val="1"/>
      <w:numFmt w:val="bullet"/>
      <w:lvlText w:val="•"/>
      <w:lvlJc w:val="left"/>
      <w:pPr>
        <w:tabs>
          <w:tab w:val="num" w:pos="2160"/>
        </w:tabs>
        <w:ind w:left="2160" w:hanging="360"/>
      </w:pPr>
      <w:rPr>
        <w:rFonts w:ascii="Arial" w:hAnsi="Arial" w:hint="default"/>
      </w:rPr>
    </w:lvl>
    <w:lvl w:ilvl="3" w:tplc="6F06A25A" w:tentative="1">
      <w:start w:val="1"/>
      <w:numFmt w:val="bullet"/>
      <w:lvlText w:val="•"/>
      <w:lvlJc w:val="left"/>
      <w:pPr>
        <w:tabs>
          <w:tab w:val="num" w:pos="2880"/>
        </w:tabs>
        <w:ind w:left="2880" w:hanging="360"/>
      </w:pPr>
      <w:rPr>
        <w:rFonts w:ascii="Arial" w:hAnsi="Arial" w:hint="default"/>
      </w:rPr>
    </w:lvl>
    <w:lvl w:ilvl="4" w:tplc="E78A37F6" w:tentative="1">
      <w:start w:val="1"/>
      <w:numFmt w:val="bullet"/>
      <w:lvlText w:val="•"/>
      <w:lvlJc w:val="left"/>
      <w:pPr>
        <w:tabs>
          <w:tab w:val="num" w:pos="3600"/>
        </w:tabs>
        <w:ind w:left="3600" w:hanging="360"/>
      </w:pPr>
      <w:rPr>
        <w:rFonts w:ascii="Arial" w:hAnsi="Arial" w:hint="default"/>
      </w:rPr>
    </w:lvl>
    <w:lvl w:ilvl="5" w:tplc="3A4CFB14" w:tentative="1">
      <w:start w:val="1"/>
      <w:numFmt w:val="bullet"/>
      <w:lvlText w:val="•"/>
      <w:lvlJc w:val="left"/>
      <w:pPr>
        <w:tabs>
          <w:tab w:val="num" w:pos="4320"/>
        </w:tabs>
        <w:ind w:left="4320" w:hanging="360"/>
      </w:pPr>
      <w:rPr>
        <w:rFonts w:ascii="Arial" w:hAnsi="Arial" w:hint="default"/>
      </w:rPr>
    </w:lvl>
    <w:lvl w:ilvl="6" w:tplc="D6F2C018" w:tentative="1">
      <w:start w:val="1"/>
      <w:numFmt w:val="bullet"/>
      <w:lvlText w:val="•"/>
      <w:lvlJc w:val="left"/>
      <w:pPr>
        <w:tabs>
          <w:tab w:val="num" w:pos="5040"/>
        </w:tabs>
        <w:ind w:left="5040" w:hanging="360"/>
      </w:pPr>
      <w:rPr>
        <w:rFonts w:ascii="Arial" w:hAnsi="Arial" w:hint="default"/>
      </w:rPr>
    </w:lvl>
    <w:lvl w:ilvl="7" w:tplc="F6BC3E24" w:tentative="1">
      <w:start w:val="1"/>
      <w:numFmt w:val="bullet"/>
      <w:lvlText w:val="•"/>
      <w:lvlJc w:val="left"/>
      <w:pPr>
        <w:tabs>
          <w:tab w:val="num" w:pos="5760"/>
        </w:tabs>
        <w:ind w:left="5760" w:hanging="360"/>
      </w:pPr>
      <w:rPr>
        <w:rFonts w:ascii="Arial" w:hAnsi="Arial" w:hint="default"/>
      </w:rPr>
    </w:lvl>
    <w:lvl w:ilvl="8" w:tplc="4CF244B6" w:tentative="1">
      <w:start w:val="1"/>
      <w:numFmt w:val="bullet"/>
      <w:lvlText w:val="•"/>
      <w:lvlJc w:val="left"/>
      <w:pPr>
        <w:tabs>
          <w:tab w:val="num" w:pos="6480"/>
        </w:tabs>
        <w:ind w:left="6480" w:hanging="360"/>
      </w:pPr>
      <w:rPr>
        <w:rFonts w:ascii="Arial" w:hAnsi="Arial" w:hint="default"/>
      </w:rPr>
    </w:lvl>
  </w:abstractNum>
  <w:abstractNum w:abstractNumId="17">
    <w:nsid w:val="49C548C6"/>
    <w:multiLevelType w:val="hybridMultilevel"/>
    <w:tmpl w:val="4602427C"/>
    <w:lvl w:ilvl="0" w:tplc="DFA2EC6C">
      <w:start w:val="1"/>
      <w:numFmt w:val="bullet"/>
      <w:lvlText w:val="•"/>
      <w:lvlJc w:val="left"/>
      <w:pPr>
        <w:tabs>
          <w:tab w:val="num" w:pos="720"/>
        </w:tabs>
        <w:ind w:left="720" w:hanging="360"/>
      </w:pPr>
      <w:rPr>
        <w:rFonts w:ascii="Arial" w:hAnsi="Arial" w:hint="default"/>
      </w:rPr>
    </w:lvl>
    <w:lvl w:ilvl="1" w:tplc="7B5E5114" w:tentative="1">
      <w:start w:val="1"/>
      <w:numFmt w:val="bullet"/>
      <w:lvlText w:val="•"/>
      <w:lvlJc w:val="left"/>
      <w:pPr>
        <w:tabs>
          <w:tab w:val="num" w:pos="1440"/>
        </w:tabs>
        <w:ind w:left="1440" w:hanging="360"/>
      </w:pPr>
      <w:rPr>
        <w:rFonts w:ascii="Arial" w:hAnsi="Arial" w:hint="default"/>
      </w:rPr>
    </w:lvl>
    <w:lvl w:ilvl="2" w:tplc="F3DCD488" w:tentative="1">
      <w:start w:val="1"/>
      <w:numFmt w:val="bullet"/>
      <w:lvlText w:val="•"/>
      <w:lvlJc w:val="left"/>
      <w:pPr>
        <w:tabs>
          <w:tab w:val="num" w:pos="2160"/>
        </w:tabs>
        <w:ind w:left="2160" w:hanging="360"/>
      </w:pPr>
      <w:rPr>
        <w:rFonts w:ascii="Arial" w:hAnsi="Arial" w:hint="default"/>
      </w:rPr>
    </w:lvl>
    <w:lvl w:ilvl="3" w:tplc="0D364138" w:tentative="1">
      <w:start w:val="1"/>
      <w:numFmt w:val="bullet"/>
      <w:lvlText w:val="•"/>
      <w:lvlJc w:val="left"/>
      <w:pPr>
        <w:tabs>
          <w:tab w:val="num" w:pos="2880"/>
        </w:tabs>
        <w:ind w:left="2880" w:hanging="360"/>
      </w:pPr>
      <w:rPr>
        <w:rFonts w:ascii="Arial" w:hAnsi="Arial" w:hint="default"/>
      </w:rPr>
    </w:lvl>
    <w:lvl w:ilvl="4" w:tplc="6A26D108" w:tentative="1">
      <w:start w:val="1"/>
      <w:numFmt w:val="bullet"/>
      <w:lvlText w:val="•"/>
      <w:lvlJc w:val="left"/>
      <w:pPr>
        <w:tabs>
          <w:tab w:val="num" w:pos="3600"/>
        </w:tabs>
        <w:ind w:left="3600" w:hanging="360"/>
      </w:pPr>
      <w:rPr>
        <w:rFonts w:ascii="Arial" w:hAnsi="Arial" w:hint="default"/>
      </w:rPr>
    </w:lvl>
    <w:lvl w:ilvl="5" w:tplc="95F09436" w:tentative="1">
      <w:start w:val="1"/>
      <w:numFmt w:val="bullet"/>
      <w:lvlText w:val="•"/>
      <w:lvlJc w:val="left"/>
      <w:pPr>
        <w:tabs>
          <w:tab w:val="num" w:pos="4320"/>
        </w:tabs>
        <w:ind w:left="4320" w:hanging="360"/>
      </w:pPr>
      <w:rPr>
        <w:rFonts w:ascii="Arial" w:hAnsi="Arial" w:hint="default"/>
      </w:rPr>
    </w:lvl>
    <w:lvl w:ilvl="6" w:tplc="6F5443FA" w:tentative="1">
      <w:start w:val="1"/>
      <w:numFmt w:val="bullet"/>
      <w:lvlText w:val="•"/>
      <w:lvlJc w:val="left"/>
      <w:pPr>
        <w:tabs>
          <w:tab w:val="num" w:pos="5040"/>
        </w:tabs>
        <w:ind w:left="5040" w:hanging="360"/>
      </w:pPr>
      <w:rPr>
        <w:rFonts w:ascii="Arial" w:hAnsi="Arial" w:hint="default"/>
      </w:rPr>
    </w:lvl>
    <w:lvl w:ilvl="7" w:tplc="373ECC42" w:tentative="1">
      <w:start w:val="1"/>
      <w:numFmt w:val="bullet"/>
      <w:lvlText w:val="•"/>
      <w:lvlJc w:val="left"/>
      <w:pPr>
        <w:tabs>
          <w:tab w:val="num" w:pos="5760"/>
        </w:tabs>
        <w:ind w:left="5760" w:hanging="360"/>
      </w:pPr>
      <w:rPr>
        <w:rFonts w:ascii="Arial" w:hAnsi="Arial" w:hint="default"/>
      </w:rPr>
    </w:lvl>
    <w:lvl w:ilvl="8" w:tplc="94E0BA16" w:tentative="1">
      <w:start w:val="1"/>
      <w:numFmt w:val="bullet"/>
      <w:lvlText w:val="•"/>
      <w:lvlJc w:val="left"/>
      <w:pPr>
        <w:tabs>
          <w:tab w:val="num" w:pos="6480"/>
        </w:tabs>
        <w:ind w:left="6480" w:hanging="360"/>
      </w:pPr>
      <w:rPr>
        <w:rFonts w:ascii="Arial" w:hAnsi="Arial" w:hint="default"/>
      </w:rPr>
    </w:lvl>
  </w:abstractNum>
  <w:abstractNum w:abstractNumId="18">
    <w:nsid w:val="49DF3A13"/>
    <w:multiLevelType w:val="hybridMultilevel"/>
    <w:tmpl w:val="4E84AB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214FDB"/>
    <w:multiLevelType w:val="hybridMultilevel"/>
    <w:tmpl w:val="877AD9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F401BA"/>
    <w:multiLevelType w:val="hybridMultilevel"/>
    <w:tmpl w:val="BCF24562"/>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3604A0"/>
    <w:multiLevelType w:val="hybridMultilevel"/>
    <w:tmpl w:val="20907F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0935DD"/>
    <w:multiLevelType w:val="hybridMultilevel"/>
    <w:tmpl w:val="162A8D9C"/>
    <w:lvl w:ilvl="0" w:tplc="2BDCDC6E">
      <w:start w:val="1"/>
      <w:numFmt w:val="bullet"/>
      <w:lvlText w:val="•"/>
      <w:lvlJc w:val="left"/>
      <w:pPr>
        <w:tabs>
          <w:tab w:val="num" w:pos="720"/>
        </w:tabs>
        <w:ind w:left="720" w:hanging="360"/>
      </w:pPr>
      <w:rPr>
        <w:rFonts w:ascii="Arial" w:hAnsi="Arial" w:hint="default"/>
      </w:rPr>
    </w:lvl>
    <w:lvl w:ilvl="1" w:tplc="E7AAE162" w:tentative="1">
      <w:start w:val="1"/>
      <w:numFmt w:val="bullet"/>
      <w:lvlText w:val="•"/>
      <w:lvlJc w:val="left"/>
      <w:pPr>
        <w:tabs>
          <w:tab w:val="num" w:pos="1440"/>
        </w:tabs>
        <w:ind w:left="1440" w:hanging="360"/>
      </w:pPr>
      <w:rPr>
        <w:rFonts w:ascii="Arial" w:hAnsi="Arial" w:hint="default"/>
      </w:rPr>
    </w:lvl>
    <w:lvl w:ilvl="2" w:tplc="FCD29C4A" w:tentative="1">
      <w:start w:val="1"/>
      <w:numFmt w:val="bullet"/>
      <w:lvlText w:val="•"/>
      <w:lvlJc w:val="left"/>
      <w:pPr>
        <w:tabs>
          <w:tab w:val="num" w:pos="2160"/>
        </w:tabs>
        <w:ind w:left="2160" w:hanging="360"/>
      </w:pPr>
      <w:rPr>
        <w:rFonts w:ascii="Arial" w:hAnsi="Arial" w:hint="default"/>
      </w:rPr>
    </w:lvl>
    <w:lvl w:ilvl="3" w:tplc="36BA0274" w:tentative="1">
      <w:start w:val="1"/>
      <w:numFmt w:val="bullet"/>
      <w:lvlText w:val="•"/>
      <w:lvlJc w:val="left"/>
      <w:pPr>
        <w:tabs>
          <w:tab w:val="num" w:pos="2880"/>
        </w:tabs>
        <w:ind w:left="2880" w:hanging="360"/>
      </w:pPr>
      <w:rPr>
        <w:rFonts w:ascii="Arial" w:hAnsi="Arial" w:hint="default"/>
      </w:rPr>
    </w:lvl>
    <w:lvl w:ilvl="4" w:tplc="560C8A86" w:tentative="1">
      <w:start w:val="1"/>
      <w:numFmt w:val="bullet"/>
      <w:lvlText w:val="•"/>
      <w:lvlJc w:val="left"/>
      <w:pPr>
        <w:tabs>
          <w:tab w:val="num" w:pos="3600"/>
        </w:tabs>
        <w:ind w:left="3600" w:hanging="360"/>
      </w:pPr>
      <w:rPr>
        <w:rFonts w:ascii="Arial" w:hAnsi="Arial" w:hint="default"/>
      </w:rPr>
    </w:lvl>
    <w:lvl w:ilvl="5" w:tplc="B0D429C0" w:tentative="1">
      <w:start w:val="1"/>
      <w:numFmt w:val="bullet"/>
      <w:lvlText w:val="•"/>
      <w:lvlJc w:val="left"/>
      <w:pPr>
        <w:tabs>
          <w:tab w:val="num" w:pos="4320"/>
        </w:tabs>
        <w:ind w:left="4320" w:hanging="360"/>
      </w:pPr>
      <w:rPr>
        <w:rFonts w:ascii="Arial" w:hAnsi="Arial" w:hint="default"/>
      </w:rPr>
    </w:lvl>
    <w:lvl w:ilvl="6" w:tplc="FB7E9A08" w:tentative="1">
      <w:start w:val="1"/>
      <w:numFmt w:val="bullet"/>
      <w:lvlText w:val="•"/>
      <w:lvlJc w:val="left"/>
      <w:pPr>
        <w:tabs>
          <w:tab w:val="num" w:pos="5040"/>
        </w:tabs>
        <w:ind w:left="5040" w:hanging="360"/>
      </w:pPr>
      <w:rPr>
        <w:rFonts w:ascii="Arial" w:hAnsi="Arial" w:hint="default"/>
      </w:rPr>
    </w:lvl>
    <w:lvl w:ilvl="7" w:tplc="D59A1D14" w:tentative="1">
      <w:start w:val="1"/>
      <w:numFmt w:val="bullet"/>
      <w:lvlText w:val="•"/>
      <w:lvlJc w:val="left"/>
      <w:pPr>
        <w:tabs>
          <w:tab w:val="num" w:pos="5760"/>
        </w:tabs>
        <w:ind w:left="5760" w:hanging="360"/>
      </w:pPr>
      <w:rPr>
        <w:rFonts w:ascii="Arial" w:hAnsi="Arial" w:hint="default"/>
      </w:rPr>
    </w:lvl>
    <w:lvl w:ilvl="8" w:tplc="F64C5F7A" w:tentative="1">
      <w:start w:val="1"/>
      <w:numFmt w:val="bullet"/>
      <w:lvlText w:val="•"/>
      <w:lvlJc w:val="left"/>
      <w:pPr>
        <w:tabs>
          <w:tab w:val="num" w:pos="6480"/>
        </w:tabs>
        <w:ind w:left="6480" w:hanging="360"/>
      </w:pPr>
      <w:rPr>
        <w:rFonts w:ascii="Arial" w:hAnsi="Arial" w:hint="default"/>
      </w:rPr>
    </w:lvl>
  </w:abstractNum>
  <w:abstractNum w:abstractNumId="23">
    <w:nsid w:val="547308AF"/>
    <w:multiLevelType w:val="hybridMultilevel"/>
    <w:tmpl w:val="9404DAA4"/>
    <w:lvl w:ilvl="0" w:tplc="5BDC7602">
      <w:start w:val="1"/>
      <w:numFmt w:val="bullet"/>
      <w:lvlText w:val="•"/>
      <w:lvlJc w:val="left"/>
      <w:pPr>
        <w:tabs>
          <w:tab w:val="num" w:pos="720"/>
        </w:tabs>
        <w:ind w:left="720" w:hanging="360"/>
      </w:pPr>
      <w:rPr>
        <w:rFonts w:ascii="Arial" w:hAnsi="Arial" w:hint="default"/>
      </w:rPr>
    </w:lvl>
    <w:lvl w:ilvl="1" w:tplc="A24018FC" w:tentative="1">
      <w:start w:val="1"/>
      <w:numFmt w:val="bullet"/>
      <w:lvlText w:val="•"/>
      <w:lvlJc w:val="left"/>
      <w:pPr>
        <w:tabs>
          <w:tab w:val="num" w:pos="1440"/>
        </w:tabs>
        <w:ind w:left="1440" w:hanging="360"/>
      </w:pPr>
      <w:rPr>
        <w:rFonts w:ascii="Arial" w:hAnsi="Arial" w:hint="default"/>
      </w:rPr>
    </w:lvl>
    <w:lvl w:ilvl="2" w:tplc="FA46158A" w:tentative="1">
      <w:start w:val="1"/>
      <w:numFmt w:val="bullet"/>
      <w:lvlText w:val="•"/>
      <w:lvlJc w:val="left"/>
      <w:pPr>
        <w:tabs>
          <w:tab w:val="num" w:pos="2160"/>
        </w:tabs>
        <w:ind w:left="2160" w:hanging="360"/>
      </w:pPr>
      <w:rPr>
        <w:rFonts w:ascii="Arial" w:hAnsi="Arial" w:hint="default"/>
      </w:rPr>
    </w:lvl>
    <w:lvl w:ilvl="3" w:tplc="B6C67156" w:tentative="1">
      <w:start w:val="1"/>
      <w:numFmt w:val="bullet"/>
      <w:lvlText w:val="•"/>
      <w:lvlJc w:val="left"/>
      <w:pPr>
        <w:tabs>
          <w:tab w:val="num" w:pos="2880"/>
        </w:tabs>
        <w:ind w:left="2880" w:hanging="360"/>
      </w:pPr>
      <w:rPr>
        <w:rFonts w:ascii="Arial" w:hAnsi="Arial" w:hint="default"/>
      </w:rPr>
    </w:lvl>
    <w:lvl w:ilvl="4" w:tplc="885C9B24" w:tentative="1">
      <w:start w:val="1"/>
      <w:numFmt w:val="bullet"/>
      <w:lvlText w:val="•"/>
      <w:lvlJc w:val="left"/>
      <w:pPr>
        <w:tabs>
          <w:tab w:val="num" w:pos="3600"/>
        </w:tabs>
        <w:ind w:left="3600" w:hanging="360"/>
      </w:pPr>
      <w:rPr>
        <w:rFonts w:ascii="Arial" w:hAnsi="Arial" w:hint="default"/>
      </w:rPr>
    </w:lvl>
    <w:lvl w:ilvl="5" w:tplc="195096E8" w:tentative="1">
      <w:start w:val="1"/>
      <w:numFmt w:val="bullet"/>
      <w:lvlText w:val="•"/>
      <w:lvlJc w:val="left"/>
      <w:pPr>
        <w:tabs>
          <w:tab w:val="num" w:pos="4320"/>
        </w:tabs>
        <w:ind w:left="4320" w:hanging="360"/>
      </w:pPr>
      <w:rPr>
        <w:rFonts w:ascii="Arial" w:hAnsi="Arial" w:hint="default"/>
      </w:rPr>
    </w:lvl>
    <w:lvl w:ilvl="6" w:tplc="D180ABD6" w:tentative="1">
      <w:start w:val="1"/>
      <w:numFmt w:val="bullet"/>
      <w:lvlText w:val="•"/>
      <w:lvlJc w:val="left"/>
      <w:pPr>
        <w:tabs>
          <w:tab w:val="num" w:pos="5040"/>
        </w:tabs>
        <w:ind w:left="5040" w:hanging="360"/>
      </w:pPr>
      <w:rPr>
        <w:rFonts w:ascii="Arial" w:hAnsi="Arial" w:hint="default"/>
      </w:rPr>
    </w:lvl>
    <w:lvl w:ilvl="7" w:tplc="BF662EDC" w:tentative="1">
      <w:start w:val="1"/>
      <w:numFmt w:val="bullet"/>
      <w:lvlText w:val="•"/>
      <w:lvlJc w:val="left"/>
      <w:pPr>
        <w:tabs>
          <w:tab w:val="num" w:pos="5760"/>
        </w:tabs>
        <w:ind w:left="5760" w:hanging="360"/>
      </w:pPr>
      <w:rPr>
        <w:rFonts w:ascii="Arial" w:hAnsi="Arial" w:hint="default"/>
      </w:rPr>
    </w:lvl>
    <w:lvl w:ilvl="8" w:tplc="08E21608" w:tentative="1">
      <w:start w:val="1"/>
      <w:numFmt w:val="bullet"/>
      <w:lvlText w:val="•"/>
      <w:lvlJc w:val="left"/>
      <w:pPr>
        <w:tabs>
          <w:tab w:val="num" w:pos="6480"/>
        </w:tabs>
        <w:ind w:left="6480" w:hanging="360"/>
      </w:pPr>
      <w:rPr>
        <w:rFonts w:ascii="Arial" w:hAnsi="Arial" w:hint="default"/>
      </w:rPr>
    </w:lvl>
  </w:abstractNum>
  <w:abstractNum w:abstractNumId="24">
    <w:nsid w:val="5D3D362F"/>
    <w:multiLevelType w:val="hybridMultilevel"/>
    <w:tmpl w:val="E61C87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412534"/>
    <w:multiLevelType w:val="hybridMultilevel"/>
    <w:tmpl w:val="DE76F28C"/>
    <w:lvl w:ilvl="0" w:tplc="37F06960">
      <w:start w:val="1"/>
      <w:numFmt w:val="bullet"/>
      <w:lvlText w:val=""/>
      <w:lvlPicBulletId w:val="0"/>
      <w:lvlJc w:val="left"/>
      <w:pPr>
        <w:tabs>
          <w:tab w:val="num" w:pos="720"/>
        </w:tabs>
        <w:ind w:left="720" w:hanging="360"/>
      </w:pPr>
      <w:rPr>
        <w:rFonts w:ascii="Symbol" w:hAnsi="Symbol" w:hint="default"/>
      </w:rPr>
    </w:lvl>
    <w:lvl w:ilvl="1" w:tplc="F3EADADC" w:tentative="1">
      <w:start w:val="1"/>
      <w:numFmt w:val="bullet"/>
      <w:lvlText w:val="•"/>
      <w:lvlJc w:val="left"/>
      <w:pPr>
        <w:tabs>
          <w:tab w:val="num" w:pos="1440"/>
        </w:tabs>
        <w:ind w:left="1440" w:hanging="360"/>
      </w:pPr>
      <w:rPr>
        <w:rFonts w:ascii="Arial" w:hAnsi="Arial" w:hint="default"/>
      </w:rPr>
    </w:lvl>
    <w:lvl w:ilvl="2" w:tplc="B114F464" w:tentative="1">
      <w:start w:val="1"/>
      <w:numFmt w:val="bullet"/>
      <w:lvlText w:val="•"/>
      <w:lvlJc w:val="left"/>
      <w:pPr>
        <w:tabs>
          <w:tab w:val="num" w:pos="2160"/>
        </w:tabs>
        <w:ind w:left="2160" w:hanging="360"/>
      </w:pPr>
      <w:rPr>
        <w:rFonts w:ascii="Arial" w:hAnsi="Arial" w:hint="default"/>
      </w:rPr>
    </w:lvl>
    <w:lvl w:ilvl="3" w:tplc="64187168" w:tentative="1">
      <w:start w:val="1"/>
      <w:numFmt w:val="bullet"/>
      <w:lvlText w:val="•"/>
      <w:lvlJc w:val="left"/>
      <w:pPr>
        <w:tabs>
          <w:tab w:val="num" w:pos="2880"/>
        </w:tabs>
        <w:ind w:left="2880" w:hanging="360"/>
      </w:pPr>
      <w:rPr>
        <w:rFonts w:ascii="Arial" w:hAnsi="Arial" w:hint="default"/>
      </w:rPr>
    </w:lvl>
    <w:lvl w:ilvl="4" w:tplc="FF0AEFAC" w:tentative="1">
      <w:start w:val="1"/>
      <w:numFmt w:val="bullet"/>
      <w:lvlText w:val="•"/>
      <w:lvlJc w:val="left"/>
      <w:pPr>
        <w:tabs>
          <w:tab w:val="num" w:pos="3600"/>
        </w:tabs>
        <w:ind w:left="3600" w:hanging="360"/>
      </w:pPr>
      <w:rPr>
        <w:rFonts w:ascii="Arial" w:hAnsi="Arial" w:hint="default"/>
      </w:rPr>
    </w:lvl>
    <w:lvl w:ilvl="5" w:tplc="228A52C2" w:tentative="1">
      <w:start w:val="1"/>
      <w:numFmt w:val="bullet"/>
      <w:lvlText w:val="•"/>
      <w:lvlJc w:val="left"/>
      <w:pPr>
        <w:tabs>
          <w:tab w:val="num" w:pos="4320"/>
        </w:tabs>
        <w:ind w:left="4320" w:hanging="360"/>
      </w:pPr>
      <w:rPr>
        <w:rFonts w:ascii="Arial" w:hAnsi="Arial" w:hint="default"/>
      </w:rPr>
    </w:lvl>
    <w:lvl w:ilvl="6" w:tplc="4EA8F828" w:tentative="1">
      <w:start w:val="1"/>
      <w:numFmt w:val="bullet"/>
      <w:lvlText w:val="•"/>
      <w:lvlJc w:val="left"/>
      <w:pPr>
        <w:tabs>
          <w:tab w:val="num" w:pos="5040"/>
        </w:tabs>
        <w:ind w:left="5040" w:hanging="360"/>
      </w:pPr>
      <w:rPr>
        <w:rFonts w:ascii="Arial" w:hAnsi="Arial" w:hint="default"/>
      </w:rPr>
    </w:lvl>
    <w:lvl w:ilvl="7" w:tplc="CC70981A" w:tentative="1">
      <w:start w:val="1"/>
      <w:numFmt w:val="bullet"/>
      <w:lvlText w:val="•"/>
      <w:lvlJc w:val="left"/>
      <w:pPr>
        <w:tabs>
          <w:tab w:val="num" w:pos="5760"/>
        </w:tabs>
        <w:ind w:left="5760" w:hanging="360"/>
      </w:pPr>
      <w:rPr>
        <w:rFonts w:ascii="Arial" w:hAnsi="Arial" w:hint="default"/>
      </w:rPr>
    </w:lvl>
    <w:lvl w:ilvl="8" w:tplc="BC08188C" w:tentative="1">
      <w:start w:val="1"/>
      <w:numFmt w:val="bullet"/>
      <w:lvlText w:val="•"/>
      <w:lvlJc w:val="left"/>
      <w:pPr>
        <w:tabs>
          <w:tab w:val="num" w:pos="6480"/>
        </w:tabs>
        <w:ind w:left="6480" w:hanging="360"/>
      </w:pPr>
      <w:rPr>
        <w:rFonts w:ascii="Arial" w:hAnsi="Arial" w:hint="default"/>
      </w:rPr>
    </w:lvl>
  </w:abstractNum>
  <w:abstractNum w:abstractNumId="26">
    <w:nsid w:val="603806B7"/>
    <w:multiLevelType w:val="hybridMultilevel"/>
    <w:tmpl w:val="B3AC459A"/>
    <w:lvl w:ilvl="0" w:tplc="1AD607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BD5DDE"/>
    <w:multiLevelType w:val="hybridMultilevel"/>
    <w:tmpl w:val="95382AE0"/>
    <w:lvl w:ilvl="0" w:tplc="258A973C">
      <w:start w:val="1"/>
      <w:numFmt w:val="bullet"/>
      <w:lvlText w:val="•"/>
      <w:lvlJc w:val="left"/>
      <w:pPr>
        <w:tabs>
          <w:tab w:val="num" w:pos="720"/>
        </w:tabs>
        <w:ind w:left="720" w:hanging="360"/>
      </w:pPr>
      <w:rPr>
        <w:rFonts w:ascii="Arial" w:hAnsi="Arial" w:hint="default"/>
      </w:rPr>
    </w:lvl>
    <w:lvl w:ilvl="1" w:tplc="46BE4ED8" w:tentative="1">
      <w:start w:val="1"/>
      <w:numFmt w:val="bullet"/>
      <w:lvlText w:val="•"/>
      <w:lvlJc w:val="left"/>
      <w:pPr>
        <w:tabs>
          <w:tab w:val="num" w:pos="1440"/>
        </w:tabs>
        <w:ind w:left="1440" w:hanging="360"/>
      </w:pPr>
      <w:rPr>
        <w:rFonts w:ascii="Arial" w:hAnsi="Arial" w:hint="default"/>
      </w:rPr>
    </w:lvl>
    <w:lvl w:ilvl="2" w:tplc="47002B40" w:tentative="1">
      <w:start w:val="1"/>
      <w:numFmt w:val="bullet"/>
      <w:lvlText w:val="•"/>
      <w:lvlJc w:val="left"/>
      <w:pPr>
        <w:tabs>
          <w:tab w:val="num" w:pos="2160"/>
        </w:tabs>
        <w:ind w:left="2160" w:hanging="360"/>
      </w:pPr>
      <w:rPr>
        <w:rFonts w:ascii="Arial" w:hAnsi="Arial" w:hint="default"/>
      </w:rPr>
    </w:lvl>
    <w:lvl w:ilvl="3" w:tplc="8286EDD2" w:tentative="1">
      <w:start w:val="1"/>
      <w:numFmt w:val="bullet"/>
      <w:lvlText w:val="•"/>
      <w:lvlJc w:val="left"/>
      <w:pPr>
        <w:tabs>
          <w:tab w:val="num" w:pos="2880"/>
        </w:tabs>
        <w:ind w:left="2880" w:hanging="360"/>
      </w:pPr>
      <w:rPr>
        <w:rFonts w:ascii="Arial" w:hAnsi="Arial" w:hint="default"/>
      </w:rPr>
    </w:lvl>
    <w:lvl w:ilvl="4" w:tplc="3A7ACB40" w:tentative="1">
      <w:start w:val="1"/>
      <w:numFmt w:val="bullet"/>
      <w:lvlText w:val="•"/>
      <w:lvlJc w:val="left"/>
      <w:pPr>
        <w:tabs>
          <w:tab w:val="num" w:pos="3600"/>
        </w:tabs>
        <w:ind w:left="3600" w:hanging="360"/>
      </w:pPr>
      <w:rPr>
        <w:rFonts w:ascii="Arial" w:hAnsi="Arial" w:hint="default"/>
      </w:rPr>
    </w:lvl>
    <w:lvl w:ilvl="5" w:tplc="DB2A8ABA" w:tentative="1">
      <w:start w:val="1"/>
      <w:numFmt w:val="bullet"/>
      <w:lvlText w:val="•"/>
      <w:lvlJc w:val="left"/>
      <w:pPr>
        <w:tabs>
          <w:tab w:val="num" w:pos="4320"/>
        </w:tabs>
        <w:ind w:left="4320" w:hanging="360"/>
      </w:pPr>
      <w:rPr>
        <w:rFonts w:ascii="Arial" w:hAnsi="Arial" w:hint="default"/>
      </w:rPr>
    </w:lvl>
    <w:lvl w:ilvl="6" w:tplc="8F7607D0" w:tentative="1">
      <w:start w:val="1"/>
      <w:numFmt w:val="bullet"/>
      <w:lvlText w:val="•"/>
      <w:lvlJc w:val="left"/>
      <w:pPr>
        <w:tabs>
          <w:tab w:val="num" w:pos="5040"/>
        </w:tabs>
        <w:ind w:left="5040" w:hanging="360"/>
      </w:pPr>
      <w:rPr>
        <w:rFonts w:ascii="Arial" w:hAnsi="Arial" w:hint="default"/>
      </w:rPr>
    </w:lvl>
    <w:lvl w:ilvl="7" w:tplc="01EE6500" w:tentative="1">
      <w:start w:val="1"/>
      <w:numFmt w:val="bullet"/>
      <w:lvlText w:val="•"/>
      <w:lvlJc w:val="left"/>
      <w:pPr>
        <w:tabs>
          <w:tab w:val="num" w:pos="5760"/>
        </w:tabs>
        <w:ind w:left="5760" w:hanging="360"/>
      </w:pPr>
      <w:rPr>
        <w:rFonts w:ascii="Arial" w:hAnsi="Arial" w:hint="default"/>
      </w:rPr>
    </w:lvl>
    <w:lvl w:ilvl="8" w:tplc="38E8A4B6" w:tentative="1">
      <w:start w:val="1"/>
      <w:numFmt w:val="bullet"/>
      <w:lvlText w:val="•"/>
      <w:lvlJc w:val="left"/>
      <w:pPr>
        <w:tabs>
          <w:tab w:val="num" w:pos="6480"/>
        </w:tabs>
        <w:ind w:left="6480" w:hanging="360"/>
      </w:pPr>
      <w:rPr>
        <w:rFonts w:ascii="Arial" w:hAnsi="Arial" w:hint="default"/>
      </w:rPr>
    </w:lvl>
  </w:abstractNum>
  <w:abstractNum w:abstractNumId="28">
    <w:nsid w:val="68B35EB3"/>
    <w:multiLevelType w:val="hybridMultilevel"/>
    <w:tmpl w:val="8A02F452"/>
    <w:lvl w:ilvl="0" w:tplc="1AD6073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0A0360"/>
    <w:multiLevelType w:val="hybridMultilevel"/>
    <w:tmpl w:val="58D4285A"/>
    <w:lvl w:ilvl="0" w:tplc="1AD6073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D6F01E4"/>
    <w:multiLevelType w:val="hybridMultilevel"/>
    <w:tmpl w:val="877AD9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CF29A4"/>
    <w:multiLevelType w:val="hybridMultilevel"/>
    <w:tmpl w:val="529A611C"/>
    <w:lvl w:ilvl="0" w:tplc="F66052B2">
      <w:start w:val="1"/>
      <w:numFmt w:val="bullet"/>
      <w:lvlText w:val="•"/>
      <w:lvlJc w:val="left"/>
      <w:pPr>
        <w:tabs>
          <w:tab w:val="num" w:pos="720"/>
        </w:tabs>
        <w:ind w:left="720" w:hanging="360"/>
      </w:pPr>
      <w:rPr>
        <w:rFonts w:ascii="Arial" w:hAnsi="Arial" w:hint="default"/>
      </w:rPr>
    </w:lvl>
    <w:lvl w:ilvl="1" w:tplc="E5B28888" w:tentative="1">
      <w:start w:val="1"/>
      <w:numFmt w:val="bullet"/>
      <w:lvlText w:val="•"/>
      <w:lvlJc w:val="left"/>
      <w:pPr>
        <w:tabs>
          <w:tab w:val="num" w:pos="1440"/>
        </w:tabs>
        <w:ind w:left="1440" w:hanging="360"/>
      </w:pPr>
      <w:rPr>
        <w:rFonts w:ascii="Arial" w:hAnsi="Arial" w:hint="default"/>
      </w:rPr>
    </w:lvl>
    <w:lvl w:ilvl="2" w:tplc="585C4548" w:tentative="1">
      <w:start w:val="1"/>
      <w:numFmt w:val="bullet"/>
      <w:lvlText w:val="•"/>
      <w:lvlJc w:val="left"/>
      <w:pPr>
        <w:tabs>
          <w:tab w:val="num" w:pos="2160"/>
        </w:tabs>
        <w:ind w:left="2160" w:hanging="360"/>
      </w:pPr>
      <w:rPr>
        <w:rFonts w:ascii="Arial" w:hAnsi="Arial" w:hint="default"/>
      </w:rPr>
    </w:lvl>
    <w:lvl w:ilvl="3" w:tplc="67185E4C" w:tentative="1">
      <w:start w:val="1"/>
      <w:numFmt w:val="bullet"/>
      <w:lvlText w:val="•"/>
      <w:lvlJc w:val="left"/>
      <w:pPr>
        <w:tabs>
          <w:tab w:val="num" w:pos="2880"/>
        </w:tabs>
        <w:ind w:left="2880" w:hanging="360"/>
      </w:pPr>
      <w:rPr>
        <w:rFonts w:ascii="Arial" w:hAnsi="Arial" w:hint="default"/>
      </w:rPr>
    </w:lvl>
    <w:lvl w:ilvl="4" w:tplc="0EDC6D14" w:tentative="1">
      <w:start w:val="1"/>
      <w:numFmt w:val="bullet"/>
      <w:lvlText w:val="•"/>
      <w:lvlJc w:val="left"/>
      <w:pPr>
        <w:tabs>
          <w:tab w:val="num" w:pos="3600"/>
        </w:tabs>
        <w:ind w:left="3600" w:hanging="360"/>
      </w:pPr>
      <w:rPr>
        <w:rFonts w:ascii="Arial" w:hAnsi="Arial" w:hint="default"/>
      </w:rPr>
    </w:lvl>
    <w:lvl w:ilvl="5" w:tplc="251C0D86" w:tentative="1">
      <w:start w:val="1"/>
      <w:numFmt w:val="bullet"/>
      <w:lvlText w:val="•"/>
      <w:lvlJc w:val="left"/>
      <w:pPr>
        <w:tabs>
          <w:tab w:val="num" w:pos="4320"/>
        </w:tabs>
        <w:ind w:left="4320" w:hanging="360"/>
      </w:pPr>
      <w:rPr>
        <w:rFonts w:ascii="Arial" w:hAnsi="Arial" w:hint="default"/>
      </w:rPr>
    </w:lvl>
    <w:lvl w:ilvl="6" w:tplc="4D8AF9C2" w:tentative="1">
      <w:start w:val="1"/>
      <w:numFmt w:val="bullet"/>
      <w:lvlText w:val="•"/>
      <w:lvlJc w:val="left"/>
      <w:pPr>
        <w:tabs>
          <w:tab w:val="num" w:pos="5040"/>
        </w:tabs>
        <w:ind w:left="5040" w:hanging="360"/>
      </w:pPr>
      <w:rPr>
        <w:rFonts w:ascii="Arial" w:hAnsi="Arial" w:hint="default"/>
      </w:rPr>
    </w:lvl>
    <w:lvl w:ilvl="7" w:tplc="4B74F8CA" w:tentative="1">
      <w:start w:val="1"/>
      <w:numFmt w:val="bullet"/>
      <w:lvlText w:val="•"/>
      <w:lvlJc w:val="left"/>
      <w:pPr>
        <w:tabs>
          <w:tab w:val="num" w:pos="5760"/>
        </w:tabs>
        <w:ind w:left="5760" w:hanging="360"/>
      </w:pPr>
      <w:rPr>
        <w:rFonts w:ascii="Arial" w:hAnsi="Arial" w:hint="default"/>
      </w:rPr>
    </w:lvl>
    <w:lvl w:ilvl="8" w:tplc="09208386" w:tentative="1">
      <w:start w:val="1"/>
      <w:numFmt w:val="bullet"/>
      <w:lvlText w:val="•"/>
      <w:lvlJc w:val="left"/>
      <w:pPr>
        <w:tabs>
          <w:tab w:val="num" w:pos="6480"/>
        </w:tabs>
        <w:ind w:left="6480" w:hanging="360"/>
      </w:pPr>
      <w:rPr>
        <w:rFonts w:ascii="Arial" w:hAnsi="Arial" w:hint="default"/>
      </w:rPr>
    </w:lvl>
  </w:abstractNum>
  <w:abstractNum w:abstractNumId="32">
    <w:nsid w:val="70D14CC4"/>
    <w:multiLevelType w:val="hybridMultilevel"/>
    <w:tmpl w:val="9538F93E"/>
    <w:lvl w:ilvl="0" w:tplc="5240E674">
      <w:start w:val="1"/>
      <w:numFmt w:val="bullet"/>
      <w:lvlText w:val="•"/>
      <w:lvlJc w:val="left"/>
      <w:pPr>
        <w:tabs>
          <w:tab w:val="num" w:pos="720"/>
        </w:tabs>
        <w:ind w:left="720" w:hanging="360"/>
      </w:pPr>
      <w:rPr>
        <w:rFonts w:ascii="Arial" w:hAnsi="Arial" w:hint="default"/>
      </w:rPr>
    </w:lvl>
    <w:lvl w:ilvl="1" w:tplc="A75E3136" w:tentative="1">
      <w:start w:val="1"/>
      <w:numFmt w:val="bullet"/>
      <w:lvlText w:val="•"/>
      <w:lvlJc w:val="left"/>
      <w:pPr>
        <w:tabs>
          <w:tab w:val="num" w:pos="1440"/>
        </w:tabs>
        <w:ind w:left="1440" w:hanging="360"/>
      </w:pPr>
      <w:rPr>
        <w:rFonts w:ascii="Arial" w:hAnsi="Arial" w:hint="default"/>
      </w:rPr>
    </w:lvl>
    <w:lvl w:ilvl="2" w:tplc="3BF6DEF6" w:tentative="1">
      <w:start w:val="1"/>
      <w:numFmt w:val="bullet"/>
      <w:lvlText w:val="•"/>
      <w:lvlJc w:val="left"/>
      <w:pPr>
        <w:tabs>
          <w:tab w:val="num" w:pos="2160"/>
        </w:tabs>
        <w:ind w:left="2160" w:hanging="360"/>
      </w:pPr>
      <w:rPr>
        <w:rFonts w:ascii="Arial" w:hAnsi="Arial" w:hint="default"/>
      </w:rPr>
    </w:lvl>
    <w:lvl w:ilvl="3" w:tplc="3026AEF0" w:tentative="1">
      <w:start w:val="1"/>
      <w:numFmt w:val="bullet"/>
      <w:lvlText w:val="•"/>
      <w:lvlJc w:val="left"/>
      <w:pPr>
        <w:tabs>
          <w:tab w:val="num" w:pos="2880"/>
        </w:tabs>
        <w:ind w:left="2880" w:hanging="360"/>
      </w:pPr>
      <w:rPr>
        <w:rFonts w:ascii="Arial" w:hAnsi="Arial" w:hint="default"/>
      </w:rPr>
    </w:lvl>
    <w:lvl w:ilvl="4" w:tplc="AB06A78C" w:tentative="1">
      <w:start w:val="1"/>
      <w:numFmt w:val="bullet"/>
      <w:lvlText w:val="•"/>
      <w:lvlJc w:val="left"/>
      <w:pPr>
        <w:tabs>
          <w:tab w:val="num" w:pos="3600"/>
        </w:tabs>
        <w:ind w:left="3600" w:hanging="360"/>
      </w:pPr>
      <w:rPr>
        <w:rFonts w:ascii="Arial" w:hAnsi="Arial" w:hint="default"/>
      </w:rPr>
    </w:lvl>
    <w:lvl w:ilvl="5" w:tplc="12B0362E" w:tentative="1">
      <w:start w:val="1"/>
      <w:numFmt w:val="bullet"/>
      <w:lvlText w:val="•"/>
      <w:lvlJc w:val="left"/>
      <w:pPr>
        <w:tabs>
          <w:tab w:val="num" w:pos="4320"/>
        </w:tabs>
        <w:ind w:left="4320" w:hanging="360"/>
      </w:pPr>
      <w:rPr>
        <w:rFonts w:ascii="Arial" w:hAnsi="Arial" w:hint="default"/>
      </w:rPr>
    </w:lvl>
    <w:lvl w:ilvl="6" w:tplc="FD483DC8" w:tentative="1">
      <w:start w:val="1"/>
      <w:numFmt w:val="bullet"/>
      <w:lvlText w:val="•"/>
      <w:lvlJc w:val="left"/>
      <w:pPr>
        <w:tabs>
          <w:tab w:val="num" w:pos="5040"/>
        </w:tabs>
        <w:ind w:left="5040" w:hanging="360"/>
      </w:pPr>
      <w:rPr>
        <w:rFonts w:ascii="Arial" w:hAnsi="Arial" w:hint="default"/>
      </w:rPr>
    </w:lvl>
    <w:lvl w:ilvl="7" w:tplc="B4D8569A" w:tentative="1">
      <w:start w:val="1"/>
      <w:numFmt w:val="bullet"/>
      <w:lvlText w:val="•"/>
      <w:lvlJc w:val="left"/>
      <w:pPr>
        <w:tabs>
          <w:tab w:val="num" w:pos="5760"/>
        </w:tabs>
        <w:ind w:left="5760" w:hanging="360"/>
      </w:pPr>
      <w:rPr>
        <w:rFonts w:ascii="Arial" w:hAnsi="Arial" w:hint="default"/>
      </w:rPr>
    </w:lvl>
    <w:lvl w:ilvl="8" w:tplc="D5C8E8B4" w:tentative="1">
      <w:start w:val="1"/>
      <w:numFmt w:val="bullet"/>
      <w:lvlText w:val="•"/>
      <w:lvlJc w:val="left"/>
      <w:pPr>
        <w:tabs>
          <w:tab w:val="num" w:pos="6480"/>
        </w:tabs>
        <w:ind w:left="6480" w:hanging="360"/>
      </w:pPr>
      <w:rPr>
        <w:rFonts w:ascii="Arial" w:hAnsi="Arial" w:hint="default"/>
      </w:rPr>
    </w:lvl>
  </w:abstractNum>
  <w:abstractNum w:abstractNumId="33">
    <w:nsid w:val="75603FB3"/>
    <w:multiLevelType w:val="hybridMultilevel"/>
    <w:tmpl w:val="F63859B2"/>
    <w:lvl w:ilvl="0" w:tplc="74A2CEFA">
      <w:start w:val="1"/>
      <w:numFmt w:val="bullet"/>
      <w:lvlText w:val=""/>
      <w:lvlPicBulletId w:val="0"/>
      <w:lvlJc w:val="left"/>
      <w:pPr>
        <w:tabs>
          <w:tab w:val="num" w:pos="720"/>
        </w:tabs>
        <w:ind w:left="720" w:hanging="360"/>
      </w:pPr>
      <w:rPr>
        <w:rFonts w:ascii="Symbol" w:hAnsi="Symbol" w:hint="default"/>
      </w:rPr>
    </w:lvl>
    <w:lvl w:ilvl="1" w:tplc="F3EADADC" w:tentative="1">
      <w:start w:val="1"/>
      <w:numFmt w:val="bullet"/>
      <w:lvlText w:val="•"/>
      <w:lvlJc w:val="left"/>
      <w:pPr>
        <w:tabs>
          <w:tab w:val="num" w:pos="1440"/>
        </w:tabs>
        <w:ind w:left="1440" w:hanging="360"/>
      </w:pPr>
      <w:rPr>
        <w:rFonts w:ascii="Arial" w:hAnsi="Arial" w:hint="default"/>
      </w:rPr>
    </w:lvl>
    <w:lvl w:ilvl="2" w:tplc="B114F464" w:tentative="1">
      <w:start w:val="1"/>
      <w:numFmt w:val="bullet"/>
      <w:lvlText w:val="•"/>
      <w:lvlJc w:val="left"/>
      <w:pPr>
        <w:tabs>
          <w:tab w:val="num" w:pos="2160"/>
        </w:tabs>
        <w:ind w:left="2160" w:hanging="360"/>
      </w:pPr>
      <w:rPr>
        <w:rFonts w:ascii="Arial" w:hAnsi="Arial" w:hint="default"/>
      </w:rPr>
    </w:lvl>
    <w:lvl w:ilvl="3" w:tplc="64187168" w:tentative="1">
      <w:start w:val="1"/>
      <w:numFmt w:val="bullet"/>
      <w:lvlText w:val="•"/>
      <w:lvlJc w:val="left"/>
      <w:pPr>
        <w:tabs>
          <w:tab w:val="num" w:pos="2880"/>
        </w:tabs>
        <w:ind w:left="2880" w:hanging="360"/>
      </w:pPr>
      <w:rPr>
        <w:rFonts w:ascii="Arial" w:hAnsi="Arial" w:hint="default"/>
      </w:rPr>
    </w:lvl>
    <w:lvl w:ilvl="4" w:tplc="FF0AEFAC" w:tentative="1">
      <w:start w:val="1"/>
      <w:numFmt w:val="bullet"/>
      <w:lvlText w:val="•"/>
      <w:lvlJc w:val="left"/>
      <w:pPr>
        <w:tabs>
          <w:tab w:val="num" w:pos="3600"/>
        </w:tabs>
        <w:ind w:left="3600" w:hanging="360"/>
      </w:pPr>
      <w:rPr>
        <w:rFonts w:ascii="Arial" w:hAnsi="Arial" w:hint="default"/>
      </w:rPr>
    </w:lvl>
    <w:lvl w:ilvl="5" w:tplc="228A52C2" w:tentative="1">
      <w:start w:val="1"/>
      <w:numFmt w:val="bullet"/>
      <w:lvlText w:val="•"/>
      <w:lvlJc w:val="left"/>
      <w:pPr>
        <w:tabs>
          <w:tab w:val="num" w:pos="4320"/>
        </w:tabs>
        <w:ind w:left="4320" w:hanging="360"/>
      </w:pPr>
      <w:rPr>
        <w:rFonts w:ascii="Arial" w:hAnsi="Arial" w:hint="default"/>
      </w:rPr>
    </w:lvl>
    <w:lvl w:ilvl="6" w:tplc="4EA8F828" w:tentative="1">
      <w:start w:val="1"/>
      <w:numFmt w:val="bullet"/>
      <w:lvlText w:val="•"/>
      <w:lvlJc w:val="left"/>
      <w:pPr>
        <w:tabs>
          <w:tab w:val="num" w:pos="5040"/>
        </w:tabs>
        <w:ind w:left="5040" w:hanging="360"/>
      </w:pPr>
      <w:rPr>
        <w:rFonts w:ascii="Arial" w:hAnsi="Arial" w:hint="default"/>
      </w:rPr>
    </w:lvl>
    <w:lvl w:ilvl="7" w:tplc="CC70981A" w:tentative="1">
      <w:start w:val="1"/>
      <w:numFmt w:val="bullet"/>
      <w:lvlText w:val="•"/>
      <w:lvlJc w:val="left"/>
      <w:pPr>
        <w:tabs>
          <w:tab w:val="num" w:pos="5760"/>
        </w:tabs>
        <w:ind w:left="5760" w:hanging="360"/>
      </w:pPr>
      <w:rPr>
        <w:rFonts w:ascii="Arial" w:hAnsi="Arial" w:hint="default"/>
      </w:rPr>
    </w:lvl>
    <w:lvl w:ilvl="8" w:tplc="BC08188C" w:tentative="1">
      <w:start w:val="1"/>
      <w:numFmt w:val="bullet"/>
      <w:lvlText w:val="•"/>
      <w:lvlJc w:val="left"/>
      <w:pPr>
        <w:tabs>
          <w:tab w:val="num" w:pos="6480"/>
        </w:tabs>
        <w:ind w:left="6480" w:hanging="360"/>
      </w:pPr>
      <w:rPr>
        <w:rFonts w:ascii="Arial" w:hAnsi="Arial" w:hint="default"/>
      </w:rPr>
    </w:lvl>
  </w:abstractNum>
  <w:abstractNum w:abstractNumId="34">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9"/>
  </w:num>
  <w:num w:numId="3">
    <w:abstractNumId w:val="30"/>
  </w:num>
  <w:num w:numId="4">
    <w:abstractNumId w:val="12"/>
  </w:num>
  <w:num w:numId="5">
    <w:abstractNumId w:val="19"/>
  </w:num>
  <w:num w:numId="6">
    <w:abstractNumId w:val="15"/>
  </w:num>
  <w:num w:numId="7">
    <w:abstractNumId w:val="2"/>
  </w:num>
  <w:num w:numId="8">
    <w:abstractNumId w:val="21"/>
  </w:num>
  <w:num w:numId="9">
    <w:abstractNumId w:val="5"/>
  </w:num>
  <w:num w:numId="10">
    <w:abstractNumId w:val="8"/>
  </w:num>
  <w:num w:numId="11">
    <w:abstractNumId w:val="29"/>
  </w:num>
  <w:num w:numId="12">
    <w:abstractNumId w:val="26"/>
  </w:num>
  <w:num w:numId="13">
    <w:abstractNumId w:val="3"/>
  </w:num>
  <w:num w:numId="14">
    <w:abstractNumId w:val="1"/>
  </w:num>
  <w:num w:numId="15">
    <w:abstractNumId w:val="6"/>
  </w:num>
  <w:num w:numId="16">
    <w:abstractNumId w:val="28"/>
  </w:num>
  <w:num w:numId="17">
    <w:abstractNumId w:val="18"/>
  </w:num>
  <w:num w:numId="18">
    <w:abstractNumId w:val="20"/>
  </w:num>
  <w:num w:numId="19">
    <w:abstractNumId w:val="24"/>
  </w:num>
  <w:num w:numId="20">
    <w:abstractNumId w:val="0"/>
    <w:lvlOverride w:ilvl="0">
      <w:lvl w:ilvl="0">
        <w:start w:val="1"/>
        <w:numFmt w:val="bullet"/>
        <w:lvlText w:val=""/>
        <w:legacy w:legacy="1" w:legacySpace="0" w:legacyIndent="144"/>
        <w:lvlJc w:val="left"/>
        <w:pPr>
          <w:ind w:left="1584" w:hanging="144"/>
        </w:pPr>
        <w:rPr>
          <w:rFonts w:ascii="Symbol" w:hAnsi="Symbol" w:hint="default"/>
        </w:rPr>
      </w:lvl>
    </w:lvlOverride>
  </w:num>
  <w:num w:numId="21">
    <w:abstractNumId w:val="22"/>
  </w:num>
  <w:num w:numId="22">
    <w:abstractNumId w:val="16"/>
  </w:num>
  <w:num w:numId="23">
    <w:abstractNumId w:val="7"/>
  </w:num>
  <w:num w:numId="24">
    <w:abstractNumId w:val="31"/>
  </w:num>
  <w:num w:numId="25">
    <w:abstractNumId w:val="27"/>
  </w:num>
  <w:num w:numId="26">
    <w:abstractNumId w:val="11"/>
  </w:num>
  <w:num w:numId="27">
    <w:abstractNumId w:val="13"/>
  </w:num>
  <w:num w:numId="28">
    <w:abstractNumId w:val="23"/>
  </w:num>
  <w:num w:numId="29">
    <w:abstractNumId w:val="32"/>
  </w:num>
  <w:num w:numId="30">
    <w:abstractNumId w:val="17"/>
  </w:num>
  <w:num w:numId="31">
    <w:abstractNumId w:val="14"/>
  </w:num>
  <w:num w:numId="32">
    <w:abstractNumId w:val="4"/>
  </w:num>
  <w:num w:numId="33">
    <w:abstractNumId w:val="10"/>
  </w:num>
  <w:num w:numId="34">
    <w:abstractNumId w:val="25"/>
  </w:num>
  <w:num w:numId="35">
    <w:abstractNumId w:val="3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topher Haroun">
    <w15:presenceInfo w15:providerId="Windows Live" w15:userId="94241be224cd2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4"/>
  <w:proofState w:spelling="clean" w:grammar="clean"/>
  <w:revisionView w:markup="0"/>
  <w:defaultTabStop w:val="720"/>
  <w:drawingGridHorizontalSpacing w:val="12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78D"/>
    <w:rsid w:val="0000064E"/>
    <w:rsid w:val="00001FA8"/>
    <w:rsid w:val="00002338"/>
    <w:rsid w:val="0000555E"/>
    <w:rsid w:val="00006539"/>
    <w:rsid w:val="00011415"/>
    <w:rsid w:val="00015C42"/>
    <w:rsid w:val="00020E2E"/>
    <w:rsid w:val="000221BA"/>
    <w:rsid w:val="000223C4"/>
    <w:rsid w:val="00026789"/>
    <w:rsid w:val="00043615"/>
    <w:rsid w:val="00044BCF"/>
    <w:rsid w:val="000462A4"/>
    <w:rsid w:val="00047954"/>
    <w:rsid w:val="00054536"/>
    <w:rsid w:val="00054EEE"/>
    <w:rsid w:val="00055B52"/>
    <w:rsid w:val="000570E6"/>
    <w:rsid w:val="0006215C"/>
    <w:rsid w:val="00063EDA"/>
    <w:rsid w:val="000668A7"/>
    <w:rsid w:val="00076E01"/>
    <w:rsid w:val="000829BD"/>
    <w:rsid w:val="000947FF"/>
    <w:rsid w:val="000A144A"/>
    <w:rsid w:val="000A37BB"/>
    <w:rsid w:val="000A42F7"/>
    <w:rsid w:val="000A4564"/>
    <w:rsid w:val="000A765E"/>
    <w:rsid w:val="000B342D"/>
    <w:rsid w:val="000C241D"/>
    <w:rsid w:val="000D25D0"/>
    <w:rsid w:val="000D33C1"/>
    <w:rsid w:val="000E29B8"/>
    <w:rsid w:val="000E6555"/>
    <w:rsid w:val="000F0097"/>
    <w:rsid w:val="000F3D5F"/>
    <w:rsid w:val="000F465E"/>
    <w:rsid w:val="000F5167"/>
    <w:rsid w:val="000F64AE"/>
    <w:rsid w:val="0010536B"/>
    <w:rsid w:val="00110E47"/>
    <w:rsid w:val="001110EE"/>
    <w:rsid w:val="00114329"/>
    <w:rsid w:val="00124675"/>
    <w:rsid w:val="00126DB9"/>
    <w:rsid w:val="001414C1"/>
    <w:rsid w:val="0015061F"/>
    <w:rsid w:val="00153B50"/>
    <w:rsid w:val="00155FEF"/>
    <w:rsid w:val="00162998"/>
    <w:rsid w:val="0016310A"/>
    <w:rsid w:val="001668E2"/>
    <w:rsid w:val="00172109"/>
    <w:rsid w:val="001741B7"/>
    <w:rsid w:val="00175222"/>
    <w:rsid w:val="00177596"/>
    <w:rsid w:val="00182DCA"/>
    <w:rsid w:val="0019060E"/>
    <w:rsid w:val="00193E1A"/>
    <w:rsid w:val="001A1863"/>
    <w:rsid w:val="001A3A37"/>
    <w:rsid w:val="001A3FC2"/>
    <w:rsid w:val="001B194A"/>
    <w:rsid w:val="001C0A8D"/>
    <w:rsid w:val="001C0F1C"/>
    <w:rsid w:val="001C11B4"/>
    <w:rsid w:val="001C4000"/>
    <w:rsid w:val="001C799A"/>
    <w:rsid w:val="001D1C2D"/>
    <w:rsid w:val="001D2102"/>
    <w:rsid w:val="001D61C5"/>
    <w:rsid w:val="001E1357"/>
    <w:rsid w:val="001E47BC"/>
    <w:rsid w:val="001F0D80"/>
    <w:rsid w:val="001F672E"/>
    <w:rsid w:val="001F6A42"/>
    <w:rsid w:val="002029BF"/>
    <w:rsid w:val="00203E50"/>
    <w:rsid w:val="00205139"/>
    <w:rsid w:val="00213728"/>
    <w:rsid w:val="002137C9"/>
    <w:rsid w:val="00213BC4"/>
    <w:rsid w:val="00220738"/>
    <w:rsid w:val="002210E4"/>
    <w:rsid w:val="00222088"/>
    <w:rsid w:val="00226F86"/>
    <w:rsid w:val="002308D1"/>
    <w:rsid w:val="002374AD"/>
    <w:rsid w:val="00241FC2"/>
    <w:rsid w:val="00242699"/>
    <w:rsid w:val="00243A65"/>
    <w:rsid w:val="00244B8D"/>
    <w:rsid w:val="0025669C"/>
    <w:rsid w:val="002661C4"/>
    <w:rsid w:val="002668C0"/>
    <w:rsid w:val="00266A00"/>
    <w:rsid w:val="00267886"/>
    <w:rsid w:val="002723BE"/>
    <w:rsid w:val="002769AA"/>
    <w:rsid w:val="00287D45"/>
    <w:rsid w:val="00295B17"/>
    <w:rsid w:val="00295FB0"/>
    <w:rsid w:val="002A028B"/>
    <w:rsid w:val="002A371D"/>
    <w:rsid w:val="002A42CC"/>
    <w:rsid w:val="002A4A6A"/>
    <w:rsid w:val="002A5B42"/>
    <w:rsid w:val="002A5EEF"/>
    <w:rsid w:val="002A7996"/>
    <w:rsid w:val="002B7782"/>
    <w:rsid w:val="002C1BE3"/>
    <w:rsid w:val="002C2707"/>
    <w:rsid w:val="002C379C"/>
    <w:rsid w:val="002D3313"/>
    <w:rsid w:val="002D3D46"/>
    <w:rsid w:val="002D6387"/>
    <w:rsid w:val="002F11C0"/>
    <w:rsid w:val="002F5EF1"/>
    <w:rsid w:val="00303CB1"/>
    <w:rsid w:val="00306390"/>
    <w:rsid w:val="0030648D"/>
    <w:rsid w:val="003113F8"/>
    <w:rsid w:val="0032063B"/>
    <w:rsid w:val="00321BD2"/>
    <w:rsid w:val="00327A2E"/>
    <w:rsid w:val="0033127C"/>
    <w:rsid w:val="00335922"/>
    <w:rsid w:val="00336783"/>
    <w:rsid w:val="003403F6"/>
    <w:rsid w:val="00341C15"/>
    <w:rsid w:val="00342531"/>
    <w:rsid w:val="00345ABB"/>
    <w:rsid w:val="00351FAF"/>
    <w:rsid w:val="0035493D"/>
    <w:rsid w:val="003570DC"/>
    <w:rsid w:val="00357528"/>
    <w:rsid w:val="00360A94"/>
    <w:rsid w:val="0036240E"/>
    <w:rsid w:val="00364678"/>
    <w:rsid w:val="00371FAB"/>
    <w:rsid w:val="003776F0"/>
    <w:rsid w:val="00380DEE"/>
    <w:rsid w:val="00386300"/>
    <w:rsid w:val="00390D4D"/>
    <w:rsid w:val="00392F81"/>
    <w:rsid w:val="00393433"/>
    <w:rsid w:val="0039531B"/>
    <w:rsid w:val="00396B9F"/>
    <w:rsid w:val="003A04C6"/>
    <w:rsid w:val="003A1E04"/>
    <w:rsid w:val="003A4C0F"/>
    <w:rsid w:val="003B384E"/>
    <w:rsid w:val="003B4FAE"/>
    <w:rsid w:val="003B530F"/>
    <w:rsid w:val="003C1B30"/>
    <w:rsid w:val="003C3F7C"/>
    <w:rsid w:val="003C48D8"/>
    <w:rsid w:val="003D13C5"/>
    <w:rsid w:val="003D6746"/>
    <w:rsid w:val="003D69FF"/>
    <w:rsid w:val="003E2668"/>
    <w:rsid w:val="003E5AA9"/>
    <w:rsid w:val="003F3C9F"/>
    <w:rsid w:val="00400315"/>
    <w:rsid w:val="004025EC"/>
    <w:rsid w:val="00404A9E"/>
    <w:rsid w:val="00405951"/>
    <w:rsid w:val="004101CA"/>
    <w:rsid w:val="00414495"/>
    <w:rsid w:val="0041541C"/>
    <w:rsid w:val="0042081D"/>
    <w:rsid w:val="004217AD"/>
    <w:rsid w:val="004220E1"/>
    <w:rsid w:val="00423176"/>
    <w:rsid w:val="00427A9F"/>
    <w:rsid w:val="00430289"/>
    <w:rsid w:val="004306AA"/>
    <w:rsid w:val="00431CE6"/>
    <w:rsid w:val="00433BE6"/>
    <w:rsid w:val="00447A8E"/>
    <w:rsid w:val="00451528"/>
    <w:rsid w:val="0045679A"/>
    <w:rsid w:val="00456B51"/>
    <w:rsid w:val="004574A3"/>
    <w:rsid w:val="00460F1A"/>
    <w:rsid w:val="004610AA"/>
    <w:rsid w:val="00464034"/>
    <w:rsid w:val="00465FE9"/>
    <w:rsid w:val="004822B3"/>
    <w:rsid w:val="00485AD1"/>
    <w:rsid w:val="004926D2"/>
    <w:rsid w:val="0049759A"/>
    <w:rsid w:val="004A0265"/>
    <w:rsid w:val="004A06C6"/>
    <w:rsid w:val="004A52B6"/>
    <w:rsid w:val="004A7D46"/>
    <w:rsid w:val="004B03D4"/>
    <w:rsid w:val="004B3617"/>
    <w:rsid w:val="004B6C90"/>
    <w:rsid w:val="004C3231"/>
    <w:rsid w:val="004C3584"/>
    <w:rsid w:val="004C73CB"/>
    <w:rsid w:val="004D2CB7"/>
    <w:rsid w:val="004D3E9E"/>
    <w:rsid w:val="004D7209"/>
    <w:rsid w:val="004E3103"/>
    <w:rsid w:val="004E7315"/>
    <w:rsid w:val="004E74C2"/>
    <w:rsid w:val="004F56CC"/>
    <w:rsid w:val="00503482"/>
    <w:rsid w:val="0051497B"/>
    <w:rsid w:val="005152FB"/>
    <w:rsid w:val="00517CD8"/>
    <w:rsid w:val="005218CF"/>
    <w:rsid w:val="005262D9"/>
    <w:rsid w:val="00526E60"/>
    <w:rsid w:val="00531E1A"/>
    <w:rsid w:val="00532932"/>
    <w:rsid w:val="00536B5C"/>
    <w:rsid w:val="00537932"/>
    <w:rsid w:val="00544131"/>
    <w:rsid w:val="0054584C"/>
    <w:rsid w:val="00552943"/>
    <w:rsid w:val="00564786"/>
    <w:rsid w:val="00565076"/>
    <w:rsid w:val="005677D9"/>
    <w:rsid w:val="005703E3"/>
    <w:rsid w:val="00572932"/>
    <w:rsid w:val="00590080"/>
    <w:rsid w:val="005A1C31"/>
    <w:rsid w:val="005A6D05"/>
    <w:rsid w:val="005A6D0C"/>
    <w:rsid w:val="005B009C"/>
    <w:rsid w:val="005B0633"/>
    <w:rsid w:val="005B0876"/>
    <w:rsid w:val="005B1D5E"/>
    <w:rsid w:val="005B4DE0"/>
    <w:rsid w:val="005C25D5"/>
    <w:rsid w:val="005C2E38"/>
    <w:rsid w:val="005C441F"/>
    <w:rsid w:val="005D2CA8"/>
    <w:rsid w:val="005D52BF"/>
    <w:rsid w:val="005E1440"/>
    <w:rsid w:val="005E2632"/>
    <w:rsid w:val="005E7015"/>
    <w:rsid w:val="005F04C0"/>
    <w:rsid w:val="005F0E13"/>
    <w:rsid w:val="005F34B4"/>
    <w:rsid w:val="005F3AC5"/>
    <w:rsid w:val="005F56FE"/>
    <w:rsid w:val="00605D84"/>
    <w:rsid w:val="00606CF2"/>
    <w:rsid w:val="006071A6"/>
    <w:rsid w:val="00613927"/>
    <w:rsid w:val="0062033E"/>
    <w:rsid w:val="0062311D"/>
    <w:rsid w:val="00630D84"/>
    <w:rsid w:val="006331FA"/>
    <w:rsid w:val="00637581"/>
    <w:rsid w:val="00644AAC"/>
    <w:rsid w:val="0064789B"/>
    <w:rsid w:val="00650FEB"/>
    <w:rsid w:val="00657FAC"/>
    <w:rsid w:val="00661720"/>
    <w:rsid w:val="006742A1"/>
    <w:rsid w:val="00682C9C"/>
    <w:rsid w:val="00684A61"/>
    <w:rsid w:val="00695F3A"/>
    <w:rsid w:val="006975C8"/>
    <w:rsid w:val="006A5977"/>
    <w:rsid w:val="006A7ACD"/>
    <w:rsid w:val="006B0F82"/>
    <w:rsid w:val="006B3C53"/>
    <w:rsid w:val="006B4A61"/>
    <w:rsid w:val="006C6BF4"/>
    <w:rsid w:val="006D1DCA"/>
    <w:rsid w:val="006D42B1"/>
    <w:rsid w:val="006D6321"/>
    <w:rsid w:val="006D79A8"/>
    <w:rsid w:val="006D7A8D"/>
    <w:rsid w:val="006E1B2E"/>
    <w:rsid w:val="006E2604"/>
    <w:rsid w:val="006E29D5"/>
    <w:rsid w:val="006E3D80"/>
    <w:rsid w:val="006F2AD1"/>
    <w:rsid w:val="006F629D"/>
    <w:rsid w:val="006F7D19"/>
    <w:rsid w:val="00702555"/>
    <w:rsid w:val="0070634F"/>
    <w:rsid w:val="00710010"/>
    <w:rsid w:val="00710C0D"/>
    <w:rsid w:val="00712935"/>
    <w:rsid w:val="00717B67"/>
    <w:rsid w:val="00721767"/>
    <w:rsid w:val="00726462"/>
    <w:rsid w:val="00726EB3"/>
    <w:rsid w:val="00727432"/>
    <w:rsid w:val="00734776"/>
    <w:rsid w:val="00740D81"/>
    <w:rsid w:val="0074447E"/>
    <w:rsid w:val="00744B3D"/>
    <w:rsid w:val="0074652B"/>
    <w:rsid w:val="00751D77"/>
    <w:rsid w:val="0075271D"/>
    <w:rsid w:val="00753138"/>
    <w:rsid w:val="0075625C"/>
    <w:rsid w:val="00756EEA"/>
    <w:rsid w:val="00765699"/>
    <w:rsid w:val="0076759F"/>
    <w:rsid w:val="007678ED"/>
    <w:rsid w:val="007678F0"/>
    <w:rsid w:val="007719C6"/>
    <w:rsid w:val="00771E60"/>
    <w:rsid w:val="00773D7E"/>
    <w:rsid w:val="00783C20"/>
    <w:rsid w:val="00791412"/>
    <w:rsid w:val="00796A86"/>
    <w:rsid w:val="007B398A"/>
    <w:rsid w:val="007B7513"/>
    <w:rsid w:val="007C03EE"/>
    <w:rsid w:val="007C4414"/>
    <w:rsid w:val="007C4EF9"/>
    <w:rsid w:val="007C5607"/>
    <w:rsid w:val="007C7031"/>
    <w:rsid w:val="007D5FBF"/>
    <w:rsid w:val="007E2773"/>
    <w:rsid w:val="007E6FF7"/>
    <w:rsid w:val="007F0024"/>
    <w:rsid w:val="007F42C2"/>
    <w:rsid w:val="007F4B4F"/>
    <w:rsid w:val="007F6582"/>
    <w:rsid w:val="007F717D"/>
    <w:rsid w:val="0080033A"/>
    <w:rsid w:val="008021FD"/>
    <w:rsid w:val="008027C7"/>
    <w:rsid w:val="00803700"/>
    <w:rsid w:val="00804FC0"/>
    <w:rsid w:val="00806669"/>
    <w:rsid w:val="0081702F"/>
    <w:rsid w:val="008172DD"/>
    <w:rsid w:val="0082770B"/>
    <w:rsid w:val="008326F5"/>
    <w:rsid w:val="00833374"/>
    <w:rsid w:val="00834BDF"/>
    <w:rsid w:val="00837BCE"/>
    <w:rsid w:val="008412AD"/>
    <w:rsid w:val="00841D2F"/>
    <w:rsid w:val="00843A18"/>
    <w:rsid w:val="00851601"/>
    <w:rsid w:val="00852790"/>
    <w:rsid w:val="00853593"/>
    <w:rsid w:val="00853812"/>
    <w:rsid w:val="0085450C"/>
    <w:rsid w:val="00855B8F"/>
    <w:rsid w:val="0085621C"/>
    <w:rsid w:val="00861C40"/>
    <w:rsid w:val="00864603"/>
    <w:rsid w:val="008658B6"/>
    <w:rsid w:val="00870E9E"/>
    <w:rsid w:val="0087499E"/>
    <w:rsid w:val="00875B94"/>
    <w:rsid w:val="00877669"/>
    <w:rsid w:val="00881014"/>
    <w:rsid w:val="00881A03"/>
    <w:rsid w:val="0088665F"/>
    <w:rsid w:val="00890652"/>
    <w:rsid w:val="008965FB"/>
    <w:rsid w:val="008A1D16"/>
    <w:rsid w:val="008A34CD"/>
    <w:rsid w:val="008A4BAD"/>
    <w:rsid w:val="008A4CCA"/>
    <w:rsid w:val="008A5087"/>
    <w:rsid w:val="008A7AB8"/>
    <w:rsid w:val="008B2C56"/>
    <w:rsid w:val="008B4D49"/>
    <w:rsid w:val="008B656B"/>
    <w:rsid w:val="008B7A88"/>
    <w:rsid w:val="008C0073"/>
    <w:rsid w:val="008C162B"/>
    <w:rsid w:val="008C49FA"/>
    <w:rsid w:val="008C738E"/>
    <w:rsid w:val="008C76DF"/>
    <w:rsid w:val="008D3817"/>
    <w:rsid w:val="008E1CB4"/>
    <w:rsid w:val="008E3251"/>
    <w:rsid w:val="008E48C5"/>
    <w:rsid w:val="00902D53"/>
    <w:rsid w:val="00903E03"/>
    <w:rsid w:val="0090486A"/>
    <w:rsid w:val="00915264"/>
    <w:rsid w:val="009179C9"/>
    <w:rsid w:val="0092108A"/>
    <w:rsid w:val="00922209"/>
    <w:rsid w:val="00927FDE"/>
    <w:rsid w:val="00931BC4"/>
    <w:rsid w:val="00943505"/>
    <w:rsid w:val="00946974"/>
    <w:rsid w:val="009501CB"/>
    <w:rsid w:val="00952940"/>
    <w:rsid w:val="00956E39"/>
    <w:rsid w:val="00961F1D"/>
    <w:rsid w:val="009652A3"/>
    <w:rsid w:val="00965417"/>
    <w:rsid w:val="00973E53"/>
    <w:rsid w:val="009778D4"/>
    <w:rsid w:val="00990BA5"/>
    <w:rsid w:val="00991046"/>
    <w:rsid w:val="009A32BD"/>
    <w:rsid w:val="009B0219"/>
    <w:rsid w:val="009B1E04"/>
    <w:rsid w:val="009D726B"/>
    <w:rsid w:val="009D7B97"/>
    <w:rsid w:val="009E0D82"/>
    <w:rsid w:val="009F00B4"/>
    <w:rsid w:val="009F3081"/>
    <w:rsid w:val="009F7B9D"/>
    <w:rsid w:val="00A0103E"/>
    <w:rsid w:val="00A06CAC"/>
    <w:rsid w:val="00A07580"/>
    <w:rsid w:val="00A10DCE"/>
    <w:rsid w:val="00A23204"/>
    <w:rsid w:val="00A309C0"/>
    <w:rsid w:val="00A32A2A"/>
    <w:rsid w:val="00A36EBD"/>
    <w:rsid w:val="00A47F03"/>
    <w:rsid w:val="00A50227"/>
    <w:rsid w:val="00A52AAC"/>
    <w:rsid w:val="00A53F8E"/>
    <w:rsid w:val="00A57BB0"/>
    <w:rsid w:val="00A66165"/>
    <w:rsid w:val="00A701B4"/>
    <w:rsid w:val="00A77CA8"/>
    <w:rsid w:val="00A80186"/>
    <w:rsid w:val="00A9012E"/>
    <w:rsid w:val="00A96E67"/>
    <w:rsid w:val="00AB2E6B"/>
    <w:rsid w:val="00AB6138"/>
    <w:rsid w:val="00AB7774"/>
    <w:rsid w:val="00AC3DDE"/>
    <w:rsid w:val="00AC591F"/>
    <w:rsid w:val="00AC77D0"/>
    <w:rsid w:val="00AD07A7"/>
    <w:rsid w:val="00AD333F"/>
    <w:rsid w:val="00AD70FE"/>
    <w:rsid w:val="00AE3747"/>
    <w:rsid w:val="00AF773E"/>
    <w:rsid w:val="00B004E5"/>
    <w:rsid w:val="00B0126C"/>
    <w:rsid w:val="00B01675"/>
    <w:rsid w:val="00B03288"/>
    <w:rsid w:val="00B20BEB"/>
    <w:rsid w:val="00B20FDF"/>
    <w:rsid w:val="00B2120B"/>
    <w:rsid w:val="00B3140F"/>
    <w:rsid w:val="00B31938"/>
    <w:rsid w:val="00B33980"/>
    <w:rsid w:val="00B3740B"/>
    <w:rsid w:val="00B41671"/>
    <w:rsid w:val="00B421C3"/>
    <w:rsid w:val="00B44E83"/>
    <w:rsid w:val="00B46498"/>
    <w:rsid w:val="00B46E55"/>
    <w:rsid w:val="00B53E8E"/>
    <w:rsid w:val="00B5541B"/>
    <w:rsid w:val="00B564F4"/>
    <w:rsid w:val="00B60E3E"/>
    <w:rsid w:val="00B65F01"/>
    <w:rsid w:val="00B74CE4"/>
    <w:rsid w:val="00B77892"/>
    <w:rsid w:val="00B80F4F"/>
    <w:rsid w:val="00B81BAE"/>
    <w:rsid w:val="00B82A1A"/>
    <w:rsid w:val="00B84CC8"/>
    <w:rsid w:val="00B86B32"/>
    <w:rsid w:val="00B90047"/>
    <w:rsid w:val="00B90E25"/>
    <w:rsid w:val="00B91439"/>
    <w:rsid w:val="00B919BF"/>
    <w:rsid w:val="00BA0E51"/>
    <w:rsid w:val="00BA0ECB"/>
    <w:rsid w:val="00BA297C"/>
    <w:rsid w:val="00BA378D"/>
    <w:rsid w:val="00BB3900"/>
    <w:rsid w:val="00BB3995"/>
    <w:rsid w:val="00BB3F3E"/>
    <w:rsid w:val="00BC218B"/>
    <w:rsid w:val="00BC5442"/>
    <w:rsid w:val="00BC5D6C"/>
    <w:rsid w:val="00BC6E29"/>
    <w:rsid w:val="00BD4491"/>
    <w:rsid w:val="00BD63F5"/>
    <w:rsid w:val="00BE08CD"/>
    <w:rsid w:val="00BE6A24"/>
    <w:rsid w:val="00BE6B8F"/>
    <w:rsid w:val="00BF25C4"/>
    <w:rsid w:val="00BF2CC9"/>
    <w:rsid w:val="00C06F96"/>
    <w:rsid w:val="00C130FD"/>
    <w:rsid w:val="00C14D65"/>
    <w:rsid w:val="00C16387"/>
    <w:rsid w:val="00C20D92"/>
    <w:rsid w:val="00C21B03"/>
    <w:rsid w:val="00C226BF"/>
    <w:rsid w:val="00C2632E"/>
    <w:rsid w:val="00C30DFC"/>
    <w:rsid w:val="00C31EF6"/>
    <w:rsid w:val="00C44113"/>
    <w:rsid w:val="00C44FF7"/>
    <w:rsid w:val="00C46498"/>
    <w:rsid w:val="00C50E40"/>
    <w:rsid w:val="00C56AC7"/>
    <w:rsid w:val="00C5711C"/>
    <w:rsid w:val="00C60005"/>
    <w:rsid w:val="00C63487"/>
    <w:rsid w:val="00C6685D"/>
    <w:rsid w:val="00C67448"/>
    <w:rsid w:val="00C70664"/>
    <w:rsid w:val="00C723A1"/>
    <w:rsid w:val="00C73C75"/>
    <w:rsid w:val="00C73DAD"/>
    <w:rsid w:val="00C77172"/>
    <w:rsid w:val="00C7736B"/>
    <w:rsid w:val="00C81844"/>
    <w:rsid w:val="00C81B62"/>
    <w:rsid w:val="00C82008"/>
    <w:rsid w:val="00C82204"/>
    <w:rsid w:val="00C85F40"/>
    <w:rsid w:val="00C86A29"/>
    <w:rsid w:val="00CA2A2C"/>
    <w:rsid w:val="00CC1C9D"/>
    <w:rsid w:val="00CC4EA8"/>
    <w:rsid w:val="00CC728F"/>
    <w:rsid w:val="00CD2B1C"/>
    <w:rsid w:val="00CD2B8A"/>
    <w:rsid w:val="00CD6254"/>
    <w:rsid w:val="00CE113D"/>
    <w:rsid w:val="00CE6A40"/>
    <w:rsid w:val="00CF202B"/>
    <w:rsid w:val="00D03D73"/>
    <w:rsid w:val="00D052B3"/>
    <w:rsid w:val="00D06BCA"/>
    <w:rsid w:val="00D10500"/>
    <w:rsid w:val="00D10DC8"/>
    <w:rsid w:val="00D1163F"/>
    <w:rsid w:val="00D12FA7"/>
    <w:rsid w:val="00D1762E"/>
    <w:rsid w:val="00D22D79"/>
    <w:rsid w:val="00D24550"/>
    <w:rsid w:val="00D2545F"/>
    <w:rsid w:val="00D31E64"/>
    <w:rsid w:val="00D35DC7"/>
    <w:rsid w:val="00D41645"/>
    <w:rsid w:val="00D46111"/>
    <w:rsid w:val="00D54181"/>
    <w:rsid w:val="00D55CC1"/>
    <w:rsid w:val="00D566C0"/>
    <w:rsid w:val="00D75533"/>
    <w:rsid w:val="00D75645"/>
    <w:rsid w:val="00D75CA1"/>
    <w:rsid w:val="00D9326D"/>
    <w:rsid w:val="00D96D55"/>
    <w:rsid w:val="00D973EA"/>
    <w:rsid w:val="00DA1076"/>
    <w:rsid w:val="00DA1AF3"/>
    <w:rsid w:val="00DA24FA"/>
    <w:rsid w:val="00DA4B74"/>
    <w:rsid w:val="00DA5003"/>
    <w:rsid w:val="00DA5FFB"/>
    <w:rsid w:val="00DB045A"/>
    <w:rsid w:val="00DB3C44"/>
    <w:rsid w:val="00DB7E5F"/>
    <w:rsid w:val="00DC2F06"/>
    <w:rsid w:val="00DD17D4"/>
    <w:rsid w:val="00DD4425"/>
    <w:rsid w:val="00DD4AD6"/>
    <w:rsid w:val="00DE2E59"/>
    <w:rsid w:val="00DE4F7F"/>
    <w:rsid w:val="00DE6274"/>
    <w:rsid w:val="00DF4B95"/>
    <w:rsid w:val="00E01224"/>
    <w:rsid w:val="00E25CB8"/>
    <w:rsid w:val="00E26C00"/>
    <w:rsid w:val="00E40546"/>
    <w:rsid w:val="00E4250C"/>
    <w:rsid w:val="00E50E1F"/>
    <w:rsid w:val="00E51B38"/>
    <w:rsid w:val="00E53518"/>
    <w:rsid w:val="00E56638"/>
    <w:rsid w:val="00E63E15"/>
    <w:rsid w:val="00E67BBD"/>
    <w:rsid w:val="00E74BD0"/>
    <w:rsid w:val="00E8513B"/>
    <w:rsid w:val="00EA0AFC"/>
    <w:rsid w:val="00EA350A"/>
    <w:rsid w:val="00EA4F2B"/>
    <w:rsid w:val="00EB2769"/>
    <w:rsid w:val="00EB7757"/>
    <w:rsid w:val="00EC27D9"/>
    <w:rsid w:val="00EC4005"/>
    <w:rsid w:val="00EC4079"/>
    <w:rsid w:val="00ED1854"/>
    <w:rsid w:val="00EE1278"/>
    <w:rsid w:val="00EE4F1E"/>
    <w:rsid w:val="00EE7188"/>
    <w:rsid w:val="00EE733F"/>
    <w:rsid w:val="00EF0DAC"/>
    <w:rsid w:val="00EF469E"/>
    <w:rsid w:val="00EF6752"/>
    <w:rsid w:val="00EF70DC"/>
    <w:rsid w:val="00EF7E6C"/>
    <w:rsid w:val="00F0141B"/>
    <w:rsid w:val="00F046EB"/>
    <w:rsid w:val="00F10D2D"/>
    <w:rsid w:val="00F17DC8"/>
    <w:rsid w:val="00F24318"/>
    <w:rsid w:val="00F24F8C"/>
    <w:rsid w:val="00F27D03"/>
    <w:rsid w:val="00F31A5D"/>
    <w:rsid w:val="00F329B7"/>
    <w:rsid w:val="00F33603"/>
    <w:rsid w:val="00F36A9E"/>
    <w:rsid w:val="00F41A06"/>
    <w:rsid w:val="00F54F83"/>
    <w:rsid w:val="00F610EE"/>
    <w:rsid w:val="00F61EA7"/>
    <w:rsid w:val="00F67183"/>
    <w:rsid w:val="00F70B57"/>
    <w:rsid w:val="00F8013F"/>
    <w:rsid w:val="00F822B7"/>
    <w:rsid w:val="00F82414"/>
    <w:rsid w:val="00F82F44"/>
    <w:rsid w:val="00F83D60"/>
    <w:rsid w:val="00F85CFD"/>
    <w:rsid w:val="00F90CE7"/>
    <w:rsid w:val="00F93D75"/>
    <w:rsid w:val="00FA110A"/>
    <w:rsid w:val="00FA1557"/>
    <w:rsid w:val="00FB1300"/>
    <w:rsid w:val="00FB3663"/>
    <w:rsid w:val="00FB3D34"/>
    <w:rsid w:val="00FB6BB8"/>
    <w:rsid w:val="00FC67B9"/>
    <w:rsid w:val="00FD27B8"/>
    <w:rsid w:val="00FD3A24"/>
    <w:rsid w:val="00FD3D2E"/>
    <w:rsid w:val="00FD672C"/>
    <w:rsid w:val="00FE3725"/>
    <w:rsid w:val="00FE3DB6"/>
    <w:rsid w:val="00FE3E29"/>
    <w:rsid w:val="00FF3124"/>
    <w:rsid w:val="00FF5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04AA10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w Cen MT" w:eastAsia="ＭＳ Ｐゴシック" w:hAnsi="Tw Cen MT"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3617"/>
    <w:rPr>
      <w:rFonts w:ascii="Times New Roman" w:hAnsi="Times New Roman"/>
      <w:sz w:val="24"/>
      <w:szCs w:val="24"/>
    </w:rPr>
  </w:style>
  <w:style w:type="paragraph" w:styleId="Heading1">
    <w:name w:val="heading 1"/>
    <w:basedOn w:val="Normal"/>
    <w:next w:val="Normal"/>
    <w:link w:val="Heading1Char"/>
    <w:uiPriority w:val="9"/>
    <w:qFormat/>
    <w:rsid w:val="00BA378D"/>
    <w:pPr>
      <w:pBdr>
        <w:top w:val="single" w:sz="24" w:space="0" w:color="2FA3EE"/>
        <w:left w:val="single" w:sz="24" w:space="0" w:color="2FA3EE"/>
        <w:bottom w:val="single" w:sz="24" w:space="0" w:color="2FA3EE"/>
        <w:right w:val="single" w:sz="24" w:space="0" w:color="2FA3EE"/>
      </w:pBdr>
      <w:shd w:val="clear" w:color="auto" w:fill="2FA3EE"/>
      <w:outlineLvl w:val="0"/>
    </w:pPr>
    <w:rPr>
      <w:b/>
      <w:bCs/>
      <w:caps/>
      <w:color w:val="FFFFFF"/>
      <w:spacing w:val="15"/>
      <w:sz w:val="22"/>
      <w:szCs w:val="22"/>
    </w:rPr>
  </w:style>
  <w:style w:type="paragraph" w:styleId="Heading2">
    <w:name w:val="heading 2"/>
    <w:basedOn w:val="Normal"/>
    <w:next w:val="Normal"/>
    <w:link w:val="Heading2Char"/>
    <w:uiPriority w:val="9"/>
    <w:unhideWhenUsed/>
    <w:qFormat/>
    <w:rsid w:val="000E29B8"/>
    <w:pPr>
      <w:pBdr>
        <w:top w:val="single" w:sz="24" w:space="0" w:color="E2EFD9" w:themeColor="accent6" w:themeTint="33"/>
        <w:left w:val="single" w:sz="24" w:space="0" w:color="E2EFD9" w:themeColor="accent6" w:themeTint="33"/>
        <w:bottom w:val="single" w:sz="24" w:space="0" w:color="E2EFD9" w:themeColor="accent6" w:themeTint="33"/>
        <w:right w:val="single" w:sz="24" w:space="0" w:color="E2EFD9" w:themeColor="accent6" w:themeTint="33"/>
        <w:between w:val="single" w:sz="24" w:space="0" w:color="E2EFD9" w:themeColor="accent6" w:themeTint="33"/>
      </w:pBdr>
      <w:shd w:val="clear" w:color="auto" w:fill="E2EFD9" w:themeFill="accent6" w:themeFillTint="33"/>
      <w:outlineLvl w:val="1"/>
    </w:pPr>
    <w:rPr>
      <w:caps/>
      <w:spacing w:val="15"/>
      <w:sz w:val="22"/>
      <w:szCs w:val="22"/>
    </w:rPr>
  </w:style>
  <w:style w:type="paragraph" w:styleId="Heading3">
    <w:name w:val="heading 3"/>
    <w:basedOn w:val="Normal"/>
    <w:next w:val="Normal"/>
    <w:link w:val="Heading3Char"/>
    <w:uiPriority w:val="9"/>
    <w:semiHidden/>
    <w:unhideWhenUsed/>
    <w:qFormat/>
    <w:rsid w:val="00BA378D"/>
    <w:pPr>
      <w:pBdr>
        <w:top w:val="single" w:sz="6" w:space="2" w:color="2FA3EE"/>
        <w:left w:val="single" w:sz="6" w:space="2" w:color="2FA3EE"/>
      </w:pBdr>
      <w:spacing w:before="300"/>
      <w:outlineLvl w:val="2"/>
    </w:pPr>
    <w:rPr>
      <w:caps/>
      <w:color w:val="0A5382"/>
      <w:spacing w:val="15"/>
      <w:sz w:val="22"/>
      <w:szCs w:val="22"/>
    </w:rPr>
  </w:style>
  <w:style w:type="paragraph" w:styleId="Heading4">
    <w:name w:val="heading 4"/>
    <w:basedOn w:val="Normal"/>
    <w:next w:val="Normal"/>
    <w:link w:val="Heading4Char"/>
    <w:uiPriority w:val="9"/>
    <w:semiHidden/>
    <w:unhideWhenUsed/>
    <w:qFormat/>
    <w:rsid w:val="00BA378D"/>
    <w:pPr>
      <w:pBdr>
        <w:top w:val="dotted" w:sz="6" w:space="2" w:color="2FA3EE"/>
        <w:left w:val="dotted" w:sz="6" w:space="2" w:color="2FA3EE"/>
      </w:pBdr>
      <w:spacing w:before="300"/>
      <w:outlineLvl w:val="3"/>
    </w:pPr>
    <w:rPr>
      <w:caps/>
      <w:color w:val="107DC5"/>
      <w:spacing w:val="10"/>
      <w:sz w:val="22"/>
      <w:szCs w:val="22"/>
    </w:rPr>
  </w:style>
  <w:style w:type="paragraph" w:styleId="Heading5">
    <w:name w:val="heading 5"/>
    <w:basedOn w:val="Normal"/>
    <w:next w:val="Normal"/>
    <w:link w:val="Heading5Char"/>
    <w:uiPriority w:val="9"/>
    <w:semiHidden/>
    <w:unhideWhenUsed/>
    <w:qFormat/>
    <w:rsid w:val="00BA378D"/>
    <w:pPr>
      <w:pBdr>
        <w:bottom w:val="single" w:sz="6" w:space="1" w:color="2FA3EE"/>
      </w:pBdr>
      <w:spacing w:before="300"/>
      <w:outlineLvl w:val="4"/>
    </w:pPr>
    <w:rPr>
      <w:caps/>
      <w:color w:val="107DC5"/>
      <w:spacing w:val="10"/>
      <w:sz w:val="22"/>
      <w:szCs w:val="22"/>
    </w:rPr>
  </w:style>
  <w:style w:type="paragraph" w:styleId="Heading6">
    <w:name w:val="heading 6"/>
    <w:basedOn w:val="Normal"/>
    <w:next w:val="Normal"/>
    <w:link w:val="Heading6Char"/>
    <w:uiPriority w:val="9"/>
    <w:semiHidden/>
    <w:unhideWhenUsed/>
    <w:qFormat/>
    <w:rsid w:val="00BA378D"/>
    <w:pPr>
      <w:pBdr>
        <w:bottom w:val="dotted" w:sz="6" w:space="1" w:color="2FA3EE"/>
      </w:pBdr>
      <w:spacing w:before="300"/>
      <w:outlineLvl w:val="5"/>
    </w:pPr>
    <w:rPr>
      <w:caps/>
      <w:color w:val="107DC5"/>
      <w:spacing w:val="10"/>
      <w:sz w:val="22"/>
      <w:szCs w:val="22"/>
    </w:rPr>
  </w:style>
  <w:style w:type="paragraph" w:styleId="Heading7">
    <w:name w:val="heading 7"/>
    <w:basedOn w:val="Normal"/>
    <w:next w:val="Normal"/>
    <w:link w:val="Heading7Char"/>
    <w:uiPriority w:val="9"/>
    <w:semiHidden/>
    <w:unhideWhenUsed/>
    <w:qFormat/>
    <w:rsid w:val="00BA378D"/>
    <w:pPr>
      <w:spacing w:before="300"/>
      <w:outlineLvl w:val="6"/>
    </w:pPr>
    <w:rPr>
      <w:caps/>
      <w:color w:val="107DC5"/>
      <w:spacing w:val="10"/>
      <w:sz w:val="22"/>
      <w:szCs w:val="22"/>
    </w:rPr>
  </w:style>
  <w:style w:type="paragraph" w:styleId="Heading8">
    <w:name w:val="heading 8"/>
    <w:basedOn w:val="Normal"/>
    <w:next w:val="Normal"/>
    <w:link w:val="Heading8Char"/>
    <w:uiPriority w:val="9"/>
    <w:semiHidden/>
    <w:unhideWhenUsed/>
    <w:qFormat/>
    <w:rsid w:val="00BA378D"/>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BA378D"/>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A378D"/>
    <w:rPr>
      <w:b/>
      <w:bCs/>
      <w:caps/>
      <w:color w:val="FFFFFF"/>
      <w:spacing w:val="15"/>
      <w:shd w:val="clear" w:color="auto" w:fill="2FA3EE"/>
    </w:rPr>
  </w:style>
  <w:style w:type="character" w:customStyle="1" w:styleId="Heading2Char">
    <w:name w:val="Heading 2 Char"/>
    <w:link w:val="Heading2"/>
    <w:uiPriority w:val="9"/>
    <w:rsid w:val="000E29B8"/>
    <w:rPr>
      <w:rFonts w:ascii="Times New Roman" w:hAnsi="Times New Roman"/>
      <w:caps/>
      <w:spacing w:val="15"/>
      <w:sz w:val="22"/>
      <w:szCs w:val="22"/>
      <w:shd w:val="clear" w:color="auto" w:fill="E2EFD9" w:themeFill="accent6" w:themeFillTint="33"/>
    </w:rPr>
  </w:style>
  <w:style w:type="character" w:customStyle="1" w:styleId="Heading3Char">
    <w:name w:val="Heading 3 Char"/>
    <w:link w:val="Heading3"/>
    <w:uiPriority w:val="9"/>
    <w:semiHidden/>
    <w:rsid w:val="00BA378D"/>
    <w:rPr>
      <w:caps/>
      <w:color w:val="0A5382"/>
      <w:spacing w:val="15"/>
    </w:rPr>
  </w:style>
  <w:style w:type="character" w:customStyle="1" w:styleId="Heading4Char">
    <w:name w:val="Heading 4 Char"/>
    <w:link w:val="Heading4"/>
    <w:uiPriority w:val="9"/>
    <w:semiHidden/>
    <w:rsid w:val="00BA378D"/>
    <w:rPr>
      <w:caps/>
      <w:color w:val="107DC5"/>
      <w:spacing w:val="10"/>
    </w:rPr>
  </w:style>
  <w:style w:type="character" w:customStyle="1" w:styleId="Heading5Char">
    <w:name w:val="Heading 5 Char"/>
    <w:link w:val="Heading5"/>
    <w:uiPriority w:val="9"/>
    <w:semiHidden/>
    <w:rsid w:val="00BA378D"/>
    <w:rPr>
      <w:caps/>
      <w:color w:val="107DC5"/>
      <w:spacing w:val="10"/>
    </w:rPr>
  </w:style>
  <w:style w:type="character" w:customStyle="1" w:styleId="Heading6Char">
    <w:name w:val="Heading 6 Char"/>
    <w:link w:val="Heading6"/>
    <w:uiPriority w:val="9"/>
    <w:semiHidden/>
    <w:rsid w:val="00BA378D"/>
    <w:rPr>
      <w:caps/>
      <w:color w:val="107DC5"/>
      <w:spacing w:val="10"/>
    </w:rPr>
  </w:style>
  <w:style w:type="character" w:customStyle="1" w:styleId="Heading7Char">
    <w:name w:val="Heading 7 Char"/>
    <w:link w:val="Heading7"/>
    <w:uiPriority w:val="9"/>
    <w:semiHidden/>
    <w:rsid w:val="00BA378D"/>
    <w:rPr>
      <w:caps/>
      <w:color w:val="107DC5"/>
      <w:spacing w:val="10"/>
    </w:rPr>
  </w:style>
  <w:style w:type="character" w:customStyle="1" w:styleId="Heading8Char">
    <w:name w:val="Heading 8 Char"/>
    <w:link w:val="Heading8"/>
    <w:uiPriority w:val="9"/>
    <w:semiHidden/>
    <w:rsid w:val="00BA378D"/>
    <w:rPr>
      <w:caps/>
      <w:spacing w:val="10"/>
      <w:sz w:val="18"/>
      <w:szCs w:val="18"/>
    </w:rPr>
  </w:style>
  <w:style w:type="character" w:customStyle="1" w:styleId="Heading9Char">
    <w:name w:val="Heading 9 Char"/>
    <w:link w:val="Heading9"/>
    <w:uiPriority w:val="9"/>
    <w:semiHidden/>
    <w:rsid w:val="00BA378D"/>
    <w:rPr>
      <w:i/>
      <w:caps/>
      <w:spacing w:val="10"/>
      <w:sz w:val="18"/>
      <w:szCs w:val="18"/>
    </w:rPr>
  </w:style>
  <w:style w:type="paragraph" w:styleId="Caption">
    <w:name w:val="caption"/>
    <w:basedOn w:val="Normal"/>
    <w:next w:val="Normal"/>
    <w:uiPriority w:val="35"/>
    <w:semiHidden/>
    <w:unhideWhenUsed/>
    <w:qFormat/>
    <w:rsid w:val="00BA378D"/>
    <w:rPr>
      <w:b/>
      <w:bCs/>
      <w:color w:val="107DC5"/>
      <w:sz w:val="16"/>
      <w:szCs w:val="16"/>
    </w:rPr>
  </w:style>
  <w:style w:type="paragraph" w:styleId="Title">
    <w:name w:val="Title"/>
    <w:basedOn w:val="Normal"/>
    <w:next w:val="Normal"/>
    <w:link w:val="TitleChar"/>
    <w:qFormat/>
    <w:rsid w:val="00BA378D"/>
    <w:pPr>
      <w:spacing w:before="720"/>
    </w:pPr>
    <w:rPr>
      <w:caps/>
      <w:color w:val="2FA3EE"/>
      <w:spacing w:val="10"/>
      <w:kern w:val="28"/>
      <w:sz w:val="52"/>
      <w:szCs w:val="52"/>
    </w:rPr>
  </w:style>
  <w:style w:type="character" w:customStyle="1" w:styleId="TitleChar">
    <w:name w:val="Title Char"/>
    <w:link w:val="Title"/>
    <w:uiPriority w:val="10"/>
    <w:rsid w:val="00BA378D"/>
    <w:rPr>
      <w:caps/>
      <w:color w:val="2FA3EE"/>
      <w:spacing w:val="10"/>
      <w:kern w:val="28"/>
      <w:sz w:val="52"/>
      <w:szCs w:val="52"/>
    </w:rPr>
  </w:style>
  <w:style w:type="paragraph" w:styleId="Subtitle">
    <w:name w:val="Subtitle"/>
    <w:basedOn w:val="Normal"/>
    <w:next w:val="Normal"/>
    <w:link w:val="SubtitleChar"/>
    <w:uiPriority w:val="11"/>
    <w:qFormat/>
    <w:rsid w:val="00BA378D"/>
    <w:pPr>
      <w:spacing w:after="1000"/>
    </w:pPr>
    <w:rPr>
      <w:caps/>
      <w:color w:val="595959"/>
      <w:spacing w:val="10"/>
    </w:rPr>
  </w:style>
  <w:style w:type="character" w:customStyle="1" w:styleId="SubtitleChar">
    <w:name w:val="Subtitle Char"/>
    <w:link w:val="Subtitle"/>
    <w:uiPriority w:val="11"/>
    <w:rsid w:val="00BA378D"/>
    <w:rPr>
      <w:caps/>
      <w:color w:val="595959"/>
      <w:spacing w:val="10"/>
      <w:sz w:val="24"/>
      <w:szCs w:val="24"/>
    </w:rPr>
  </w:style>
  <w:style w:type="character" w:styleId="Strong">
    <w:name w:val="Strong"/>
    <w:uiPriority w:val="22"/>
    <w:qFormat/>
    <w:rsid w:val="00BA378D"/>
    <w:rPr>
      <w:b/>
      <w:bCs/>
    </w:rPr>
  </w:style>
  <w:style w:type="character" w:styleId="Emphasis">
    <w:name w:val="Emphasis"/>
    <w:uiPriority w:val="20"/>
    <w:qFormat/>
    <w:rsid w:val="00BA378D"/>
    <w:rPr>
      <w:caps/>
      <w:color w:val="0A5382"/>
      <w:spacing w:val="5"/>
    </w:rPr>
  </w:style>
  <w:style w:type="paragraph" w:styleId="NoSpacing">
    <w:name w:val="No Spacing"/>
    <w:basedOn w:val="Normal"/>
    <w:link w:val="NoSpacingChar"/>
    <w:uiPriority w:val="1"/>
    <w:qFormat/>
    <w:rsid w:val="00BA378D"/>
  </w:style>
  <w:style w:type="character" w:customStyle="1" w:styleId="NoSpacingChar">
    <w:name w:val="No Spacing Char"/>
    <w:link w:val="NoSpacing"/>
    <w:uiPriority w:val="1"/>
    <w:rsid w:val="00BA378D"/>
    <w:rPr>
      <w:sz w:val="20"/>
      <w:szCs w:val="20"/>
    </w:rPr>
  </w:style>
  <w:style w:type="paragraph" w:styleId="ListParagraph">
    <w:name w:val="List Paragraph"/>
    <w:basedOn w:val="Normal"/>
    <w:uiPriority w:val="34"/>
    <w:qFormat/>
    <w:rsid w:val="00BA378D"/>
    <w:pPr>
      <w:ind w:left="720"/>
      <w:contextualSpacing/>
    </w:pPr>
  </w:style>
  <w:style w:type="paragraph" w:styleId="Quote">
    <w:name w:val="Quote"/>
    <w:basedOn w:val="Normal"/>
    <w:next w:val="Normal"/>
    <w:link w:val="QuoteChar"/>
    <w:uiPriority w:val="29"/>
    <w:qFormat/>
    <w:rsid w:val="00BA378D"/>
    <w:rPr>
      <w:i/>
      <w:iCs/>
    </w:rPr>
  </w:style>
  <w:style w:type="character" w:customStyle="1" w:styleId="QuoteChar">
    <w:name w:val="Quote Char"/>
    <w:link w:val="Quote"/>
    <w:uiPriority w:val="29"/>
    <w:rsid w:val="00BA378D"/>
    <w:rPr>
      <w:i/>
      <w:iCs/>
      <w:sz w:val="20"/>
      <w:szCs w:val="20"/>
    </w:rPr>
  </w:style>
  <w:style w:type="paragraph" w:styleId="IntenseQuote">
    <w:name w:val="Intense Quote"/>
    <w:basedOn w:val="Normal"/>
    <w:next w:val="Normal"/>
    <w:link w:val="IntenseQuoteChar"/>
    <w:uiPriority w:val="30"/>
    <w:qFormat/>
    <w:rsid w:val="00BA378D"/>
    <w:pPr>
      <w:pBdr>
        <w:top w:val="single" w:sz="4" w:space="10" w:color="2FA3EE"/>
        <w:left w:val="single" w:sz="4" w:space="10" w:color="2FA3EE"/>
      </w:pBdr>
      <w:ind w:left="1296" w:right="1152"/>
      <w:jc w:val="both"/>
    </w:pPr>
    <w:rPr>
      <w:i/>
      <w:iCs/>
      <w:color w:val="2FA3EE"/>
    </w:rPr>
  </w:style>
  <w:style w:type="character" w:customStyle="1" w:styleId="IntenseQuoteChar">
    <w:name w:val="Intense Quote Char"/>
    <w:link w:val="IntenseQuote"/>
    <w:uiPriority w:val="30"/>
    <w:rsid w:val="00BA378D"/>
    <w:rPr>
      <w:i/>
      <w:iCs/>
      <w:color w:val="2FA3EE"/>
      <w:sz w:val="20"/>
      <w:szCs w:val="20"/>
    </w:rPr>
  </w:style>
  <w:style w:type="character" w:styleId="SubtleEmphasis">
    <w:name w:val="Subtle Emphasis"/>
    <w:uiPriority w:val="19"/>
    <w:qFormat/>
    <w:rsid w:val="00BA378D"/>
    <w:rPr>
      <w:i/>
      <w:iCs/>
      <w:color w:val="0A5382"/>
    </w:rPr>
  </w:style>
  <w:style w:type="character" w:styleId="IntenseEmphasis">
    <w:name w:val="Intense Emphasis"/>
    <w:uiPriority w:val="21"/>
    <w:qFormat/>
    <w:rsid w:val="00BA378D"/>
    <w:rPr>
      <w:b/>
      <w:bCs/>
      <w:caps/>
      <w:color w:val="0A5382"/>
      <w:spacing w:val="10"/>
    </w:rPr>
  </w:style>
  <w:style w:type="character" w:styleId="SubtleReference">
    <w:name w:val="Subtle Reference"/>
    <w:uiPriority w:val="31"/>
    <w:qFormat/>
    <w:rsid w:val="00BA378D"/>
    <w:rPr>
      <w:b/>
      <w:bCs/>
      <w:color w:val="2FA3EE"/>
    </w:rPr>
  </w:style>
  <w:style w:type="character" w:styleId="IntenseReference">
    <w:name w:val="Intense Reference"/>
    <w:uiPriority w:val="32"/>
    <w:qFormat/>
    <w:rsid w:val="00BA378D"/>
    <w:rPr>
      <w:b/>
      <w:bCs/>
      <w:i/>
      <w:iCs/>
      <w:caps/>
      <w:color w:val="2FA3EE"/>
    </w:rPr>
  </w:style>
  <w:style w:type="character" w:styleId="BookTitle">
    <w:name w:val="Book Title"/>
    <w:uiPriority w:val="33"/>
    <w:qFormat/>
    <w:rsid w:val="00BA378D"/>
    <w:rPr>
      <w:b/>
      <w:bCs/>
      <w:i/>
      <w:iCs/>
      <w:spacing w:val="9"/>
    </w:rPr>
  </w:style>
  <w:style w:type="paragraph" w:styleId="TOCHeading">
    <w:name w:val="TOC Heading"/>
    <w:basedOn w:val="Heading1"/>
    <w:next w:val="Normal"/>
    <w:uiPriority w:val="39"/>
    <w:semiHidden/>
    <w:unhideWhenUsed/>
    <w:qFormat/>
    <w:rsid w:val="00BA378D"/>
    <w:pPr>
      <w:outlineLvl w:val="9"/>
    </w:pPr>
  </w:style>
  <w:style w:type="paragraph" w:styleId="DocumentMap">
    <w:name w:val="Document Map"/>
    <w:basedOn w:val="Normal"/>
    <w:link w:val="DocumentMapChar"/>
    <w:uiPriority w:val="99"/>
    <w:semiHidden/>
    <w:unhideWhenUsed/>
    <w:rsid w:val="00393433"/>
  </w:style>
  <w:style w:type="character" w:customStyle="1" w:styleId="DocumentMapChar">
    <w:name w:val="Document Map Char"/>
    <w:link w:val="DocumentMap"/>
    <w:uiPriority w:val="99"/>
    <w:semiHidden/>
    <w:rsid w:val="00393433"/>
    <w:rPr>
      <w:rFonts w:ascii="Times New Roman" w:hAnsi="Times New Roman"/>
      <w:sz w:val="24"/>
      <w:szCs w:val="24"/>
    </w:rPr>
  </w:style>
  <w:style w:type="paragraph" w:styleId="Header">
    <w:name w:val="header"/>
    <w:basedOn w:val="Normal"/>
    <w:link w:val="HeaderChar"/>
    <w:uiPriority w:val="99"/>
    <w:unhideWhenUsed/>
    <w:rsid w:val="008C738E"/>
    <w:pPr>
      <w:tabs>
        <w:tab w:val="center" w:pos="4680"/>
        <w:tab w:val="right" w:pos="9360"/>
      </w:tabs>
    </w:pPr>
  </w:style>
  <w:style w:type="character" w:customStyle="1" w:styleId="HeaderChar">
    <w:name w:val="Header Char"/>
    <w:basedOn w:val="DefaultParagraphFont"/>
    <w:link w:val="Header"/>
    <w:uiPriority w:val="99"/>
    <w:rsid w:val="008C738E"/>
  </w:style>
  <w:style w:type="paragraph" w:styleId="Footer">
    <w:name w:val="footer"/>
    <w:basedOn w:val="Normal"/>
    <w:link w:val="FooterChar"/>
    <w:uiPriority w:val="99"/>
    <w:unhideWhenUsed/>
    <w:rsid w:val="008C738E"/>
    <w:pPr>
      <w:tabs>
        <w:tab w:val="center" w:pos="4680"/>
        <w:tab w:val="right" w:pos="9360"/>
      </w:tabs>
    </w:pPr>
  </w:style>
  <w:style w:type="character" w:customStyle="1" w:styleId="FooterChar">
    <w:name w:val="Footer Char"/>
    <w:basedOn w:val="DefaultParagraphFont"/>
    <w:link w:val="Footer"/>
    <w:uiPriority w:val="99"/>
    <w:rsid w:val="008C738E"/>
  </w:style>
  <w:style w:type="character" w:styleId="Hyperlink">
    <w:name w:val="Hyperlink"/>
    <w:uiPriority w:val="99"/>
    <w:unhideWhenUsed/>
    <w:rsid w:val="000A144A"/>
    <w:rPr>
      <w:color w:val="56BCFE"/>
      <w:u w:val="single"/>
    </w:rPr>
  </w:style>
  <w:style w:type="paragraph" w:styleId="NormalWeb">
    <w:name w:val="Normal (Web)"/>
    <w:basedOn w:val="Normal"/>
    <w:uiPriority w:val="99"/>
    <w:semiHidden/>
    <w:unhideWhenUsed/>
    <w:rsid w:val="008C0073"/>
    <w:pPr>
      <w:spacing w:before="100" w:beforeAutospacing="1" w:after="100" w:afterAutospacing="1"/>
    </w:pPr>
  </w:style>
  <w:style w:type="character" w:styleId="FollowedHyperlink">
    <w:name w:val="FollowedHyperlink"/>
    <w:uiPriority w:val="99"/>
    <w:semiHidden/>
    <w:unhideWhenUsed/>
    <w:rsid w:val="008027C7"/>
    <w:rPr>
      <w:color w:val="954F72"/>
      <w:u w:val="single"/>
    </w:rPr>
  </w:style>
  <w:style w:type="table" w:styleId="TableGrid">
    <w:name w:val="Table Grid"/>
    <w:basedOn w:val="TableNormal"/>
    <w:uiPriority w:val="39"/>
    <w:rsid w:val="00287D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textrun">
    <w:name w:val="normaltextrun"/>
    <w:rsid w:val="00DA24FA"/>
  </w:style>
  <w:style w:type="paragraph" w:styleId="BlockText">
    <w:name w:val="Block Text"/>
    <w:basedOn w:val="Normal"/>
    <w:rsid w:val="00C44113"/>
    <w:pPr>
      <w:tabs>
        <w:tab w:val="right" w:pos="900"/>
        <w:tab w:val="left" w:pos="1260"/>
        <w:tab w:val="right" w:pos="10440"/>
      </w:tabs>
      <w:ind w:left="1260" w:right="360"/>
      <w:jc w:val="both"/>
    </w:pPr>
    <w:rPr>
      <w:rFonts w:eastAsia="Times New Roman"/>
      <w:sz w:val="20"/>
      <w:szCs w:val="20"/>
    </w:rPr>
  </w:style>
  <w:style w:type="paragraph" w:styleId="BalloonText">
    <w:name w:val="Balloon Text"/>
    <w:basedOn w:val="Normal"/>
    <w:link w:val="BalloonTextChar"/>
    <w:uiPriority w:val="99"/>
    <w:semiHidden/>
    <w:unhideWhenUsed/>
    <w:rsid w:val="00DB045A"/>
    <w:rPr>
      <w:sz w:val="18"/>
      <w:szCs w:val="18"/>
    </w:rPr>
  </w:style>
  <w:style w:type="character" w:customStyle="1" w:styleId="BalloonTextChar">
    <w:name w:val="Balloon Text Char"/>
    <w:basedOn w:val="DefaultParagraphFont"/>
    <w:link w:val="BalloonText"/>
    <w:uiPriority w:val="99"/>
    <w:semiHidden/>
    <w:rsid w:val="00DB045A"/>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93741">
      <w:bodyDiv w:val="1"/>
      <w:marLeft w:val="0"/>
      <w:marRight w:val="0"/>
      <w:marTop w:val="0"/>
      <w:marBottom w:val="0"/>
      <w:divBdr>
        <w:top w:val="none" w:sz="0" w:space="0" w:color="auto"/>
        <w:left w:val="none" w:sz="0" w:space="0" w:color="auto"/>
        <w:bottom w:val="none" w:sz="0" w:space="0" w:color="auto"/>
        <w:right w:val="none" w:sz="0" w:space="0" w:color="auto"/>
      </w:divBdr>
      <w:divsChild>
        <w:div w:id="1098985428">
          <w:marLeft w:val="360"/>
          <w:marRight w:val="0"/>
          <w:marTop w:val="200"/>
          <w:marBottom w:val="0"/>
          <w:divBdr>
            <w:top w:val="none" w:sz="0" w:space="0" w:color="auto"/>
            <w:left w:val="none" w:sz="0" w:space="0" w:color="auto"/>
            <w:bottom w:val="none" w:sz="0" w:space="0" w:color="auto"/>
            <w:right w:val="none" w:sz="0" w:space="0" w:color="auto"/>
          </w:divBdr>
        </w:div>
        <w:div w:id="1232085216">
          <w:marLeft w:val="360"/>
          <w:marRight w:val="0"/>
          <w:marTop w:val="200"/>
          <w:marBottom w:val="0"/>
          <w:divBdr>
            <w:top w:val="none" w:sz="0" w:space="0" w:color="auto"/>
            <w:left w:val="none" w:sz="0" w:space="0" w:color="auto"/>
            <w:bottom w:val="none" w:sz="0" w:space="0" w:color="auto"/>
            <w:right w:val="none" w:sz="0" w:space="0" w:color="auto"/>
          </w:divBdr>
        </w:div>
      </w:divsChild>
    </w:div>
    <w:div w:id="44791331">
      <w:bodyDiv w:val="1"/>
      <w:marLeft w:val="0"/>
      <w:marRight w:val="0"/>
      <w:marTop w:val="0"/>
      <w:marBottom w:val="0"/>
      <w:divBdr>
        <w:top w:val="none" w:sz="0" w:space="0" w:color="auto"/>
        <w:left w:val="none" w:sz="0" w:space="0" w:color="auto"/>
        <w:bottom w:val="none" w:sz="0" w:space="0" w:color="auto"/>
        <w:right w:val="none" w:sz="0" w:space="0" w:color="auto"/>
      </w:divBdr>
    </w:div>
    <w:div w:id="60059898">
      <w:bodyDiv w:val="1"/>
      <w:marLeft w:val="0"/>
      <w:marRight w:val="0"/>
      <w:marTop w:val="0"/>
      <w:marBottom w:val="0"/>
      <w:divBdr>
        <w:top w:val="none" w:sz="0" w:space="0" w:color="auto"/>
        <w:left w:val="none" w:sz="0" w:space="0" w:color="auto"/>
        <w:bottom w:val="none" w:sz="0" w:space="0" w:color="auto"/>
        <w:right w:val="none" w:sz="0" w:space="0" w:color="auto"/>
      </w:divBdr>
      <w:divsChild>
        <w:div w:id="28141762">
          <w:marLeft w:val="360"/>
          <w:marRight w:val="0"/>
          <w:marTop w:val="200"/>
          <w:marBottom w:val="0"/>
          <w:divBdr>
            <w:top w:val="none" w:sz="0" w:space="0" w:color="auto"/>
            <w:left w:val="none" w:sz="0" w:space="0" w:color="auto"/>
            <w:bottom w:val="none" w:sz="0" w:space="0" w:color="auto"/>
            <w:right w:val="none" w:sz="0" w:space="0" w:color="auto"/>
          </w:divBdr>
        </w:div>
      </w:divsChild>
    </w:div>
    <w:div w:id="104816942">
      <w:bodyDiv w:val="1"/>
      <w:marLeft w:val="0"/>
      <w:marRight w:val="0"/>
      <w:marTop w:val="0"/>
      <w:marBottom w:val="0"/>
      <w:divBdr>
        <w:top w:val="none" w:sz="0" w:space="0" w:color="auto"/>
        <w:left w:val="none" w:sz="0" w:space="0" w:color="auto"/>
        <w:bottom w:val="none" w:sz="0" w:space="0" w:color="auto"/>
        <w:right w:val="none" w:sz="0" w:space="0" w:color="auto"/>
      </w:divBdr>
      <w:divsChild>
        <w:div w:id="46149662">
          <w:marLeft w:val="360"/>
          <w:marRight w:val="0"/>
          <w:marTop w:val="200"/>
          <w:marBottom w:val="0"/>
          <w:divBdr>
            <w:top w:val="none" w:sz="0" w:space="0" w:color="auto"/>
            <w:left w:val="none" w:sz="0" w:space="0" w:color="auto"/>
            <w:bottom w:val="none" w:sz="0" w:space="0" w:color="auto"/>
            <w:right w:val="none" w:sz="0" w:space="0" w:color="auto"/>
          </w:divBdr>
        </w:div>
        <w:div w:id="1749040513">
          <w:marLeft w:val="360"/>
          <w:marRight w:val="0"/>
          <w:marTop w:val="200"/>
          <w:marBottom w:val="0"/>
          <w:divBdr>
            <w:top w:val="none" w:sz="0" w:space="0" w:color="auto"/>
            <w:left w:val="none" w:sz="0" w:space="0" w:color="auto"/>
            <w:bottom w:val="none" w:sz="0" w:space="0" w:color="auto"/>
            <w:right w:val="none" w:sz="0" w:space="0" w:color="auto"/>
          </w:divBdr>
        </w:div>
      </w:divsChild>
    </w:div>
    <w:div w:id="191000726">
      <w:bodyDiv w:val="1"/>
      <w:marLeft w:val="0"/>
      <w:marRight w:val="0"/>
      <w:marTop w:val="0"/>
      <w:marBottom w:val="0"/>
      <w:divBdr>
        <w:top w:val="none" w:sz="0" w:space="0" w:color="auto"/>
        <w:left w:val="none" w:sz="0" w:space="0" w:color="auto"/>
        <w:bottom w:val="none" w:sz="0" w:space="0" w:color="auto"/>
        <w:right w:val="none" w:sz="0" w:space="0" w:color="auto"/>
      </w:divBdr>
      <w:divsChild>
        <w:div w:id="463305410">
          <w:marLeft w:val="360"/>
          <w:marRight w:val="0"/>
          <w:marTop w:val="200"/>
          <w:marBottom w:val="0"/>
          <w:divBdr>
            <w:top w:val="none" w:sz="0" w:space="0" w:color="auto"/>
            <w:left w:val="none" w:sz="0" w:space="0" w:color="auto"/>
            <w:bottom w:val="none" w:sz="0" w:space="0" w:color="auto"/>
            <w:right w:val="none" w:sz="0" w:space="0" w:color="auto"/>
          </w:divBdr>
        </w:div>
        <w:div w:id="1674337391">
          <w:marLeft w:val="360"/>
          <w:marRight w:val="0"/>
          <w:marTop w:val="200"/>
          <w:marBottom w:val="0"/>
          <w:divBdr>
            <w:top w:val="none" w:sz="0" w:space="0" w:color="auto"/>
            <w:left w:val="none" w:sz="0" w:space="0" w:color="auto"/>
            <w:bottom w:val="none" w:sz="0" w:space="0" w:color="auto"/>
            <w:right w:val="none" w:sz="0" w:space="0" w:color="auto"/>
          </w:divBdr>
        </w:div>
      </w:divsChild>
    </w:div>
    <w:div w:id="207185811">
      <w:bodyDiv w:val="1"/>
      <w:marLeft w:val="0"/>
      <w:marRight w:val="0"/>
      <w:marTop w:val="0"/>
      <w:marBottom w:val="0"/>
      <w:divBdr>
        <w:top w:val="none" w:sz="0" w:space="0" w:color="auto"/>
        <w:left w:val="none" w:sz="0" w:space="0" w:color="auto"/>
        <w:bottom w:val="none" w:sz="0" w:space="0" w:color="auto"/>
        <w:right w:val="none" w:sz="0" w:space="0" w:color="auto"/>
      </w:divBdr>
      <w:divsChild>
        <w:div w:id="985471351">
          <w:marLeft w:val="360"/>
          <w:marRight w:val="0"/>
          <w:marTop w:val="200"/>
          <w:marBottom w:val="0"/>
          <w:divBdr>
            <w:top w:val="none" w:sz="0" w:space="0" w:color="auto"/>
            <w:left w:val="none" w:sz="0" w:space="0" w:color="auto"/>
            <w:bottom w:val="none" w:sz="0" w:space="0" w:color="auto"/>
            <w:right w:val="none" w:sz="0" w:space="0" w:color="auto"/>
          </w:divBdr>
        </w:div>
      </w:divsChild>
    </w:div>
    <w:div w:id="213737726">
      <w:bodyDiv w:val="1"/>
      <w:marLeft w:val="0"/>
      <w:marRight w:val="0"/>
      <w:marTop w:val="0"/>
      <w:marBottom w:val="0"/>
      <w:divBdr>
        <w:top w:val="none" w:sz="0" w:space="0" w:color="auto"/>
        <w:left w:val="none" w:sz="0" w:space="0" w:color="auto"/>
        <w:bottom w:val="none" w:sz="0" w:space="0" w:color="auto"/>
        <w:right w:val="none" w:sz="0" w:space="0" w:color="auto"/>
      </w:divBdr>
      <w:divsChild>
        <w:div w:id="2098012229">
          <w:marLeft w:val="360"/>
          <w:marRight w:val="0"/>
          <w:marTop w:val="200"/>
          <w:marBottom w:val="0"/>
          <w:divBdr>
            <w:top w:val="none" w:sz="0" w:space="0" w:color="auto"/>
            <w:left w:val="none" w:sz="0" w:space="0" w:color="auto"/>
            <w:bottom w:val="none" w:sz="0" w:space="0" w:color="auto"/>
            <w:right w:val="none" w:sz="0" w:space="0" w:color="auto"/>
          </w:divBdr>
        </w:div>
      </w:divsChild>
    </w:div>
    <w:div w:id="228929931">
      <w:bodyDiv w:val="1"/>
      <w:marLeft w:val="0"/>
      <w:marRight w:val="0"/>
      <w:marTop w:val="0"/>
      <w:marBottom w:val="0"/>
      <w:divBdr>
        <w:top w:val="none" w:sz="0" w:space="0" w:color="auto"/>
        <w:left w:val="none" w:sz="0" w:space="0" w:color="auto"/>
        <w:bottom w:val="none" w:sz="0" w:space="0" w:color="auto"/>
        <w:right w:val="none" w:sz="0" w:space="0" w:color="auto"/>
      </w:divBdr>
      <w:divsChild>
        <w:div w:id="1175339776">
          <w:marLeft w:val="360"/>
          <w:marRight w:val="0"/>
          <w:marTop w:val="200"/>
          <w:marBottom w:val="0"/>
          <w:divBdr>
            <w:top w:val="none" w:sz="0" w:space="0" w:color="auto"/>
            <w:left w:val="none" w:sz="0" w:space="0" w:color="auto"/>
            <w:bottom w:val="none" w:sz="0" w:space="0" w:color="auto"/>
            <w:right w:val="none" w:sz="0" w:space="0" w:color="auto"/>
          </w:divBdr>
        </w:div>
        <w:div w:id="1630015209">
          <w:marLeft w:val="360"/>
          <w:marRight w:val="0"/>
          <w:marTop w:val="200"/>
          <w:marBottom w:val="0"/>
          <w:divBdr>
            <w:top w:val="none" w:sz="0" w:space="0" w:color="auto"/>
            <w:left w:val="none" w:sz="0" w:space="0" w:color="auto"/>
            <w:bottom w:val="none" w:sz="0" w:space="0" w:color="auto"/>
            <w:right w:val="none" w:sz="0" w:space="0" w:color="auto"/>
          </w:divBdr>
        </w:div>
        <w:div w:id="1793550761">
          <w:marLeft w:val="360"/>
          <w:marRight w:val="0"/>
          <w:marTop w:val="200"/>
          <w:marBottom w:val="0"/>
          <w:divBdr>
            <w:top w:val="none" w:sz="0" w:space="0" w:color="auto"/>
            <w:left w:val="none" w:sz="0" w:space="0" w:color="auto"/>
            <w:bottom w:val="none" w:sz="0" w:space="0" w:color="auto"/>
            <w:right w:val="none" w:sz="0" w:space="0" w:color="auto"/>
          </w:divBdr>
        </w:div>
      </w:divsChild>
    </w:div>
    <w:div w:id="300500568">
      <w:bodyDiv w:val="1"/>
      <w:marLeft w:val="0"/>
      <w:marRight w:val="0"/>
      <w:marTop w:val="0"/>
      <w:marBottom w:val="0"/>
      <w:divBdr>
        <w:top w:val="none" w:sz="0" w:space="0" w:color="auto"/>
        <w:left w:val="none" w:sz="0" w:space="0" w:color="auto"/>
        <w:bottom w:val="none" w:sz="0" w:space="0" w:color="auto"/>
        <w:right w:val="none" w:sz="0" w:space="0" w:color="auto"/>
      </w:divBdr>
    </w:div>
    <w:div w:id="321083716">
      <w:bodyDiv w:val="1"/>
      <w:marLeft w:val="0"/>
      <w:marRight w:val="0"/>
      <w:marTop w:val="0"/>
      <w:marBottom w:val="0"/>
      <w:divBdr>
        <w:top w:val="none" w:sz="0" w:space="0" w:color="auto"/>
        <w:left w:val="none" w:sz="0" w:space="0" w:color="auto"/>
        <w:bottom w:val="none" w:sz="0" w:space="0" w:color="auto"/>
        <w:right w:val="none" w:sz="0" w:space="0" w:color="auto"/>
      </w:divBdr>
      <w:divsChild>
        <w:div w:id="577516882">
          <w:marLeft w:val="360"/>
          <w:marRight w:val="0"/>
          <w:marTop w:val="200"/>
          <w:marBottom w:val="0"/>
          <w:divBdr>
            <w:top w:val="none" w:sz="0" w:space="0" w:color="auto"/>
            <w:left w:val="none" w:sz="0" w:space="0" w:color="auto"/>
            <w:bottom w:val="none" w:sz="0" w:space="0" w:color="auto"/>
            <w:right w:val="none" w:sz="0" w:space="0" w:color="auto"/>
          </w:divBdr>
        </w:div>
      </w:divsChild>
    </w:div>
    <w:div w:id="325209096">
      <w:bodyDiv w:val="1"/>
      <w:marLeft w:val="0"/>
      <w:marRight w:val="0"/>
      <w:marTop w:val="0"/>
      <w:marBottom w:val="0"/>
      <w:divBdr>
        <w:top w:val="none" w:sz="0" w:space="0" w:color="auto"/>
        <w:left w:val="none" w:sz="0" w:space="0" w:color="auto"/>
        <w:bottom w:val="none" w:sz="0" w:space="0" w:color="auto"/>
        <w:right w:val="none" w:sz="0" w:space="0" w:color="auto"/>
      </w:divBdr>
    </w:div>
    <w:div w:id="364450948">
      <w:bodyDiv w:val="1"/>
      <w:marLeft w:val="0"/>
      <w:marRight w:val="0"/>
      <w:marTop w:val="0"/>
      <w:marBottom w:val="0"/>
      <w:divBdr>
        <w:top w:val="none" w:sz="0" w:space="0" w:color="auto"/>
        <w:left w:val="none" w:sz="0" w:space="0" w:color="auto"/>
        <w:bottom w:val="none" w:sz="0" w:space="0" w:color="auto"/>
        <w:right w:val="none" w:sz="0" w:space="0" w:color="auto"/>
      </w:divBdr>
    </w:div>
    <w:div w:id="367341063">
      <w:bodyDiv w:val="1"/>
      <w:marLeft w:val="0"/>
      <w:marRight w:val="0"/>
      <w:marTop w:val="0"/>
      <w:marBottom w:val="0"/>
      <w:divBdr>
        <w:top w:val="none" w:sz="0" w:space="0" w:color="auto"/>
        <w:left w:val="none" w:sz="0" w:space="0" w:color="auto"/>
        <w:bottom w:val="none" w:sz="0" w:space="0" w:color="auto"/>
        <w:right w:val="none" w:sz="0" w:space="0" w:color="auto"/>
      </w:divBdr>
      <w:divsChild>
        <w:div w:id="550774500">
          <w:marLeft w:val="360"/>
          <w:marRight w:val="0"/>
          <w:marTop w:val="200"/>
          <w:marBottom w:val="0"/>
          <w:divBdr>
            <w:top w:val="none" w:sz="0" w:space="0" w:color="auto"/>
            <w:left w:val="none" w:sz="0" w:space="0" w:color="auto"/>
            <w:bottom w:val="none" w:sz="0" w:space="0" w:color="auto"/>
            <w:right w:val="none" w:sz="0" w:space="0" w:color="auto"/>
          </w:divBdr>
        </w:div>
      </w:divsChild>
    </w:div>
    <w:div w:id="446043853">
      <w:bodyDiv w:val="1"/>
      <w:marLeft w:val="0"/>
      <w:marRight w:val="0"/>
      <w:marTop w:val="0"/>
      <w:marBottom w:val="0"/>
      <w:divBdr>
        <w:top w:val="none" w:sz="0" w:space="0" w:color="auto"/>
        <w:left w:val="none" w:sz="0" w:space="0" w:color="auto"/>
        <w:bottom w:val="none" w:sz="0" w:space="0" w:color="auto"/>
        <w:right w:val="none" w:sz="0" w:space="0" w:color="auto"/>
      </w:divBdr>
    </w:div>
    <w:div w:id="519512002">
      <w:bodyDiv w:val="1"/>
      <w:marLeft w:val="0"/>
      <w:marRight w:val="0"/>
      <w:marTop w:val="0"/>
      <w:marBottom w:val="0"/>
      <w:divBdr>
        <w:top w:val="none" w:sz="0" w:space="0" w:color="auto"/>
        <w:left w:val="none" w:sz="0" w:space="0" w:color="auto"/>
        <w:bottom w:val="none" w:sz="0" w:space="0" w:color="auto"/>
        <w:right w:val="none" w:sz="0" w:space="0" w:color="auto"/>
      </w:divBdr>
    </w:div>
    <w:div w:id="520359711">
      <w:bodyDiv w:val="1"/>
      <w:marLeft w:val="0"/>
      <w:marRight w:val="0"/>
      <w:marTop w:val="0"/>
      <w:marBottom w:val="0"/>
      <w:divBdr>
        <w:top w:val="none" w:sz="0" w:space="0" w:color="auto"/>
        <w:left w:val="none" w:sz="0" w:space="0" w:color="auto"/>
        <w:bottom w:val="none" w:sz="0" w:space="0" w:color="auto"/>
        <w:right w:val="none" w:sz="0" w:space="0" w:color="auto"/>
      </w:divBdr>
    </w:div>
    <w:div w:id="566258944">
      <w:bodyDiv w:val="1"/>
      <w:marLeft w:val="0"/>
      <w:marRight w:val="0"/>
      <w:marTop w:val="0"/>
      <w:marBottom w:val="0"/>
      <w:divBdr>
        <w:top w:val="none" w:sz="0" w:space="0" w:color="auto"/>
        <w:left w:val="none" w:sz="0" w:space="0" w:color="auto"/>
        <w:bottom w:val="none" w:sz="0" w:space="0" w:color="auto"/>
        <w:right w:val="none" w:sz="0" w:space="0" w:color="auto"/>
      </w:divBdr>
      <w:divsChild>
        <w:div w:id="1611888312">
          <w:marLeft w:val="360"/>
          <w:marRight w:val="0"/>
          <w:marTop w:val="200"/>
          <w:marBottom w:val="0"/>
          <w:divBdr>
            <w:top w:val="none" w:sz="0" w:space="0" w:color="auto"/>
            <w:left w:val="none" w:sz="0" w:space="0" w:color="auto"/>
            <w:bottom w:val="none" w:sz="0" w:space="0" w:color="auto"/>
            <w:right w:val="none" w:sz="0" w:space="0" w:color="auto"/>
          </w:divBdr>
        </w:div>
      </w:divsChild>
    </w:div>
    <w:div w:id="575557363">
      <w:bodyDiv w:val="1"/>
      <w:marLeft w:val="0"/>
      <w:marRight w:val="0"/>
      <w:marTop w:val="0"/>
      <w:marBottom w:val="0"/>
      <w:divBdr>
        <w:top w:val="none" w:sz="0" w:space="0" w:color="auto"/>
        <w:left w:val="none" w:sz="0" w:space="0" w:color="auto"/>
        <w:bottom w:val="none" w:sz="0" w:space="0" w:color="auto"/>
        <w:right w:val="none" w:sz="0" w:space="0" w:color="auto"/>
      </w:divBdr>
      <w:divsChild>
        <w:div w:id="697781071">
          <w:marLeft w:val="360"/>
          <w:marRight w:val="0"/>
          <w:marTop w:val="200"/>
          <w:marBottom w:val="0"/>
          <w:divBdr>
            <w:top w:val="none" w:sz="0" w:space="0" w:color="auto"/>
            <w:left w:val="none" w:sz="0" w:space="0" w:color="auto"/>
            <w:bottom w:val="none" w:sz="0" w:space="0" w:color="auto"/>
            <w:right w:val="none" w:sz="0" w:space="0" w:color="auto"/>
          </w:divBdr>
        </w:div>
        <w:div w:id="1030571935">
          <w:marLeft w:val="360"/>
          <w:marRight w:val="0"/>
          <w:marTop w:val="200"/>
          <w:marBottom w:val="0"/>
          <w:divBdr>
            <w:top w:val="none" w:sz="0" w:space="0" w:color="auto"/>
            <w:left w:val="none" w:sz="0" w:space="0" w:color="auto"/>
            <w:bottom w:val="none" w:sz="0" w:space="0" w:color="auto"/>
            <w:right w:val="none" w:sz="0" w:space="0" w:color="auto"/>
          </w:divBdr>
        </w:div>
      </w:divsChild>
    </w:div>
    <w:div w:id="593439233">
      <w:bodyDiv w:val="1"/>
      <w:marLeft w:val="0"/>
      <w:marRight w:val="0"/>
      <w:marTop w:val="0"/>
      <w:marBottom w:val="0"/>
      <w:divBdr>
        <w:top w:val="none" w:sz="0" w:space="0" w:color="auto"/>
        <w:left w:val="none" w:sz="0" w:space="0" w:color="auto"/>
        <w:bottom w:val="none" w:sz="0" w:space="0" w:color="auto"/>
        <w:right w:val="none" w:sz="0" w:space="0" w:color="auto"/>
      </w:divBdr>
    </w:div>
    <w:div w:id="602880235">
      <w:bodyDiv w:val="1"/>
      <w:marLeft w:val="0"/>
      <w:marRight w:val="0"/>
      <w:marTop w:val="0"/>
      <w:marBottom w:val="0"/>
      <w:divBdr>
        <w:top w:val="none" w:sz="0" w:space="0" w:color="auto"/>
        <w:left w:val="none" w:sz="0" w:space="0" w:color="auto"/>
        <w:bottom w:val="none" w:sz="0" w:space="0" w:color="auto"/>
        <w:right w:val="none" w:sz="0" w:space="0" w:color="auto"/>
      </w:divBdr>
      <w:divsChild>
        <w:div w:id="613367466">
          <w:marLeft w:val="360"/>
          <w:marRight w:val="0"/>
          <w:marTop w:val="200"/>
          <w:marBottom w:val="0"/>
          <w:divBdr>
            <w:top w:val="none" w:sz="0" w:space="0" w:color="auto"/>
            <w:left w:val="none" w:sz="0" w:space="0" w:color="auto"/>
            <w:bottom w:val="none" w:sz="0" w:space="0" w:color="auto"/>
            <w:right w:val="none" w:sz="0" w:space="0" w:color="auto"/>
          </w:divBdr>
        </w:div>
      </w:divsChild>
    </w:div>
    <w:div w:id="608053756">
      <w:bodyDiv w:val="1"/>
      <w:marLeft w:val="0"/>
      <w:marRight w:val="0"/>
      <w:marTop w:val="0"/>
      <w:marBottom w:val="0"/>
      <w:divBdr>
        <w:top w:val="none" w:sz="0" w:space="0" w:color="auto"/>
        <w:left w:val="none" w:sz="0" w:space="0" w:color="auto"/>
        <w:bottom w:val="none" w:sz="0" w:space="0" w:color="auto"/>
        <w:right w:val="none" w:sz="0" w:space="0" w:color="auto"/>
      </w:divBdr>
      <w:divsChild>
        <w:div w:id="7144125">
          <w:marLeft w:val="360"/>
          <w:marRight w:val="0"/>
          <w:marTop w:val="200"/>
          <w:marBottom w:val="0"/>
          <w:divBdr>
            <w:top w:val="none" w:sz="0" w:space="0" w:color="auto"/>
            <w:left w:val="none" w:sz="0" w:space="0" w:color="auto"/>
            <w:bottom w:val="none" w:sz="0" w:space="0" w:color="auto"/>
            <w:right w:val="none" w:sz="0" w:space="0" w:color="auto"/>
          </w:divBdr>
        </w:div>
        <w:div w:id="811556316">
          <w:marLeft w:val="360"/>
          <w:marRight w:val="0"/>
          <w:marTop w:val="200"/>
          <w:marBottom w:val="0"/>
          <w:divBdr>
            <w:top w:val="none" w:sz="0" w:space="0" w:color="auto"/>
            <w:left w:val="none" w:sz="0" w:space="0" w:color="auto"/>
            <w:bottom w:val="none" w:sz="0" w:space="0" w:color="auto"/>
            <w:right w:val="none" w:sz="0" w:space="0" w:color="auto"/>
          </w:divBdr>
        </w:div>
        <w:div w:id="951128309">
          <w:marLeft w:val="360"/>
          <w:marRight w:val="0"/>
          <w:marTop w:val="200"/>
          <w:marBottom w:val="0"/>
          <w:divBdr>
            <w:top w:val="none" w:sz="0" w:space="0" w:color="auto"/>
            <w:left w:val="none" w:sz="0" w:space="0" w:color="auto"/>
            <w:bottom w:val="none" w:sz="0" w:space="0" w:color="auto"/>
            <w:right w:val="none" w:sz="0" w:space="0" w:color="auto"/>
          </w:divBdr>
        </w:div>
      </w:divsChild>
    </w:div>
    <w:div w:id="649482371">
      <w:bodyDiv w:val="1"/>
      <w:marLeft w:val="0"/>
      <w:marRight w:val="0"/>
      <w:marTop w:val="0"/>
      <w:marBottom w:val="0"/>
      <w:divBdr>
        <w:top w:val="none" w:sz="0" w:space="0" w:color="auto"/>
        <w:left w:val="none" w:sz="0" w:space="0" w:color="auto"/>
        <w:bottom w:val="none" w:sz="0" w:space="0" w:color="auto"/>
        <w:right w:val="none" w:sz="0" w:space="0" w:color="auto"/>
      </w:divBdr>
      <w:divsChild>
        <w:div w:id="391656259">
          <w:marLeft w:val="360"/>
          <w:marRight w:val="0"/>
          <w:marTop w:val="200"/>
          <w:marBottom w:val="0"/>
          <w:divBdr>
            <w:top w:val="none" w:sz="0" w:space="0" w:color="auto"/>
            <w:left w:val="none" w:sz="0" w:space="0" w:color="auto"/>
            <w:bottom w:val="none" w:sz="0" w:space="0" w:color="auto"/>
            <w:right w:val="none" w:sz="0" w:space="0" w:color="auto"/>
          </w:divBdr>
        </w:div>
      </w:divsChild>
    </w:div>
    <w:div w:id="671760572">
      <w:bodyDiv w:val="1"/>
      <w:marLeft w:val="0"/>
      <w:marRight w:val="0"/>
      <w:marTop w:val="0"/>
      <w:marBottom w:val="0"/>
      <w:divBdr>
        <w:top w:val="none" w:sz="0" w:space="0" w:color="auto"/>
        <w:left w:val="none" w:sz="0" w:space="0" w:color="auto"/>
        <w:bottom w:val="none" w:sz="0" w:space="0" w:color="auto"/>
        <w:right w:val="none" w:sz="0" w:space="0" w:color="auto"/>
      </w:divBdr>
      <w:divsChild>
        <w:div w:id="1220633394">
          <w:marLeft w:val="360"/>
          <w:marRight w:val="0"/>
          <w:marTop w:val="200"/>
          <w:marBottom w:val="0"/>
          <w:divBdr>
            <w:top w:val="none" w:sz="0" w:space="0" w:color="auto"/>
            <w:left w:val="none" w:sz="0" w:space="0" w:color="auto"/>
            <w:bottom w:val="none" w:sz="0" w:space="0" w:color="auto"/>
            <w:right w:val="none" w:sz="0" w:space="0" w:color="auto"/>
          </w:divBdr>
        </w:div>
      </w:divsChild>
    </w:div>
    <w:div w:id="679815509">
      <w:bodyDiv w:val="1"/>
      <w:marLeft w:val="0"/>
      <w:marRight w:val="0"/>
      <w:marTop w:val="0"/>
      <w:marBottom w:val="0"/>
      <w:divBdr>
        <w:top w:val="none" w:sz="0" w:space="0" w:color="auto"/>
        <w:left w:val="none" w:sz="0" w:space="0" w:color="auto"/>
        <w:bottom w:val="none" w:sz="0" w:space="0" w:color="auto"/>
        <w:right w:val="none" w:sz="0" w:space="0" w:color="auto"/>
      </w:divBdr>
    </w:div>
    <w:div w:id="718895976">
      <w:bodyDiv w:val="1"/>
      <w:marLeft w:val="0"/>
      <w:marRight w:val="0"/>
      <w:marTop w:val="0"/>
      <w:marBottom w:val="0"/>
      <w:divBdr>
        <w:top w:val="none" w:sz="0" w:space="0" w:color="auto"/>
        <w:left w:val="none" w:sz="0" w:space="0" w:color="auto"/>
        <w:bottom w:val="none" w:sz="0" w:space="0" w:color="auto"/>
        <w:right w:val="none" w:sz="0" w:space="0" w:color="auto"/>
      </w:divBdr>
      <w:divsChild>
        <w:div w:id="781220583">
          <w:marLeft w:val="360"/>
          <w:marRight w:val="0"/>
          <w:marTop w:val="200"/>
          <w:marBottom w:val="0"/>
          <w:divBdr>
            <w:top w:val="none" w:sz="0" w:space="0" w:color="auto"/>
            <w:left w:val="none" w:sz="0" w:space="0" w:color="auto"/>
            <w:bottom w:val="none" w:sz="0" w:space="0" w:color="auto"/>
            <w:right w:val="none" w:sz="0" w:space="0" w:color="auto"/>
          </w:divBdr>
        </w:div>
      </w:divsChild>
    </w:div>
    <w:div w:id="772870301">
      <w:bodyDiv w:val="1"/>
      <w:marLeft w:val="0"/>
      <w:marRight w:val="0"/>
      <w:marTop w:val="0"/>
      <w:marBottom w:val="0"/>
      <w:divBdr>
        <w:top w:val="none" w:sz="0" w:space="0" w:color="auto"/>
        <w:left w:val="none" w:sz="0" w:space="0" w:color="auto"/>
        <w:bottom w:val="none" w:sz="0" w:space="0" w:color="auto"/>
        <w:right w:val="none" w:sz="0" w:space="0" w:color="auto"/>
      </w:divBdr>
      <w:divsChild>
        <w:div w:id="1581677618">
          <w:marLeft w:val="360"/>
          <w:marRight w:val="0"/>
          <w:marTop w:val="200"/>
          <w:marBottom w:val="0"/>
          <w:divBdr>
            <w:top w:val="none" w:sz="0" w:space="0" w:color="auto"/>
            <w:left w:val="none" w:sz="0" w:space="0" w:color="auto"/>
            <w:bottom w:val="none" w:sz="0" w:space="0" w:color="auto"/>
            <w:right w:val="none" w:sz="0" w:space="0" w:color="auto"/>
          </w:divBdr>
        </w:div>
      </w:divsChild>
    </w:div>
    <w:div w:id="878005793">
      <w:bodyDiv w:val="1"/>
      <w:marLeft w:val="0"/>
      <w:marRight w:val="0"/>
      <w:marTop w:val="0"/>
      <w:marBottom w:val="0"/>
      <w:divBdr>
        <w:top w:val="none" w:sz="0" w:space="0" w:color="auto"/>
        <w:left w:val="none" w:sz="0" w:space="0" w:color="auto"/>
        <w:bottom w:val="none" w:sz="0" w:space="0" w:color="auto"/>
        <w:right w:val="none" w:sz="0" w:space="0" w:color="auto"/>
      </w:divBdr>
      <w:divsChild>
        <w:div w:id="579488658">
          <w:marLeft w:val="360"/>
          <w:marRight w:val="0"/>
          <w:marTop w:val="200"/>
          <w:marBottom w:val="0"/>
          <w:divBdr>
            <w:top w:val="none" w:sz="0" w:space="0" w:color="auto"/>
            <w:left w:val="none" w:sz="0" w:space="0" w:color="auto"/>
            <w:bottom w:val="none" w:sz="0" w:space="0" w:color="auto"/>
            <w:right w:val="none" w:sz="0" w:space="0" w:color="auto"/>
          </w:divBdr>
        </w:div>
        <w:div w:id="1790318425">
          <w:marLeft w:val="360"/>
          <w:marRight w:val="0"/>
          <w:marTop w:val="200"/>
          <w:marBottom w:val="0"/>
          <w:divBdr>
            <w:top w:val="none" w:sz="0" w:space="0" w:color="auto"/>
            <w:left w:val="none" w:sz="0" w:space="0" w:color="auto"/>
            <w:bottom w:val="none" w:sz="0" w:space="0" w:color="auto"/>
            <w:right w:val="none" w:sz="0" w:space="0" w:color="auto"/>
          </w:divBdr>
        </w:div>
      </w:divsChild>
    </w:div>
    <w:div w:id="890383024">
      <w:bodyDiv w:val="1"/>
      <w:marLeft w:val="0"/>
      <w:marRight w:val="0"/>
      <w:marTop w:val="0"/>
      <w:marBottom w:val="0"/>
      <w:divBdr>
        <w:top w:val="none" w:sz="0" w:space="0" w:color="auto"/>
        <w:left w:val="none" w:sz="0" w:space="0" w:color="auto"/>
        <w:bottom w:val="none" w:sz="0" w:space="0" w:color="auto"/>
        <w:right w:val="none" w:sz="0" w:space="0" w:color="auto"/>
      </w:divBdr>
    </w:div>
    <w:div w:id="903872896">
      <w:bodyDiv w:val="1"/>
      <w:marLeft w:val="0"/>
      <w:marRight w:val="0"/>
      <w:marTop w:val="0"/>
      <w:marBottom w:val="0"/>
      <w:divBdr>
        <w:top w:val="none" w:sz="0" w:space="0" w:color="auto"/>
        <w:left w:val="none" w:sz="0" w:space="0" w:color="auto"/>
        <w:bottom w:val="none" w:sz="0" w:space="0" w:color="auto"/>
        <w:right w:val="none" w:sz="0" w:space="0" w:color="auto"/>
      </w:divBdr>
    </w:div>
    <w:div w:id="987979362">
      <w:bodyDiv w:val="1"/>
      <w:marLeft w:val="0"/>
      <w:marRight w:val="0"/>
      <w:marTop w:val="0"/>
      <w:marBottom w:val="0"/>
      <w:divBdr>
        <w:top w:val="none" w:sz="0" w:space="0" w:color="auto"/>
        <w:left w:val="none" w:sz="0" w:space="0" w:color="auto"/>
        <w:bottom w:val="none" w:sz="0" w:space="0" w:color="auto"/>
        <w:right w:val="none" w:sz="0" w:space="0" w:color="auto"/>
      </w:divBdr>
    </w:div>
    <w:div w:id="1035929256">
      <w:bodyDiv w:val="1"/>
      <w:marLeft w:val="0"/>
      <w:marRight w:val="0"/>
      <w:marTop w:val="0"/>
      <w:marBottom w:val="0"/>
      <w:divBdr>
        <w:top w:val="none" w:sz="0" w:space="0" w:color="auto"/>
        <w:left w:val="none" w:sz="0" w:space="0" w:color="auto"/>
        <w:bottom w:val="none" w:sz="0" w:space="0" w:color="auto"/>
        <w:right w:val="none" w:sz="0" w:space="0" w:color="auto"/>
      </w:divBdr>
    </w:div>
    <w:div w:id="1138374137">
      <w:bodyDiv w:val="1"/>
      <w:marLeft w:val="0"/>
      <w:marRight w:val="0"/>
      <w:marTop w:val="0"/>
      <w:marBottom w:val="0"/>
      <w:divBdr>
        <w:top w:val="none" w:sz="0" w:space="0" w:color="auto"/>
        <w:left w:val="none" w:sz="0" w:space="0" w:color="auto"/>
        <w:bottom w:val="none" w:sz="0" w:space="0" w:color="auto"/>
        <w:right w:val="none" w:sz="0" w:space="0" w:color="auto"/>
      </w:divBdr>
    </w:div>
    <w:div w:id="1148672064">
      <w:bodyDiv w:val="1"/>
      <w:marLeft w:val="0"/>
      <w:marRight w:val="0"/>
      <w:marTop w:val="0"/>
      <w:marBottom w:val="0"/>
      <w:divBdr>
        <w:top w:val="none" w:sz="0" w:space="0" w:color="auto"/>
        <w:left w:val="none" w:sz="0" w:space="0" w:color="auto"/>
        <w:bottom w:val="none" w:sz="0" w:space="0" w:color="auto"/>
        <w:right w:val="none" w:sz="0" w:space="0" w:color="auto"/>
      </w:divBdr>
      <w:divsChild>
        <w:div w:id="343940160">
          <w:marLeft w:val="360"/>
          <w:marRight w:val="0"/>
          <w:marTop w:val="200"/>
          <w:marBottom w:val="0"/>
          <w:divBdr>
            <w:top w:val="none" w:sz="0" w:space="0" w:color="auto"/>
            <w:left w:val="none" w:sz="0" w:space="0" w:color="auto"/>
            <w:bottom w:val="none" w:sz="0" w:space="0" w:color="auto"/>
            <w:right w:val="none" w:sz="0" w:space="0" w:color="auto"/>
          </w:divBdr>
        </w:div>
      </w:divsChild>
    </w:div>
    <w:div w:id="1157771946">
      <w:bodyDiv w:val="1"/>
      <w:marLeft w:val="0"/>
      <w:marRight w:val="0"/>
      <w:marTop w:val="0"/>
      <w:marBottom w:val="0"/>
      <w:divBdr>
        <w:top w:val="none" w:sz="0" w:space="0" w:color="auto"/>
        <w:left w:val="none" w:sz="0" w:space="0" w:color="auto"/>
        <w:bottom w:val="none" w:sz="0" w:space="0" w:color="auto"/>
        <w:right w:val="none" w:sz="0" w:space="0" w:color="auto"/>
      </w:divBdr>
    </w:div>
    <w:div w:id="1304771971">
      <w:bodyDiv w:val="1"/>
      <w:marLeft w:val="0"/>
      <w:marRight w:val="0"/>
      <w:marTop w:val="0"/>
      <w:marBottom w:val="0"/>
      <w:divBdr>
        <w:top w:val="none" w:sz="0" w:space="0" w:color="auto"/>
        <w:left w:val="none" w:sz="0" w:space="0" w:color="auto"/>
        <w:bottom w:val="none" w:sz="0" w:space="0" w:color="auto"/>
        <w:right w:val="none" w:sz="0" w:space="0" w:color="auto"/>
      </w:divBdr>
      <w:divsChild>
        <w:div w:id="1617566424">
          <w:marLeft w:val="360"/>
          <w:marRight w:val="0"/>
          <w:marTop w:val="200"/>
          <w:marBottom w:val="0"/>
          <w:divBdr>
            <w:top w:val="none" w:sz="0" w:space="0" w:color="auto"/>
            <w:left w:val="none" w:sz="0" w:space="0" w:color="auto"/>
            <w:bottom w:val="none" w:sz="0" w:space="0" w:color="auto"/>
            <w:right w:val="none" w:sz="0" w:space="0" w:color="auto"/>
          </w:divBdr>
        </w:div>
      </w:divsChild>
    </w:div>
    <w:div w:id="1319920975">
      <w:bodyDiv w:val="1"/>
      <w:marLeft w:val="0"/>
      <w:marRight w:val="0"/>
      <w:marTop w:val="0"/>
      <w:marBottom w:val="0"/>
      <w:divBdr>
        <w:top w:val="none" w:sz="0" w:space="0" w:color="auto"/>
        <w:left w:val="none" w:sz="0" w:space="0" w:color="auto"/>
        <w:bottom w:val="none" w:sz="0" w:space="0" w:color="auto"/>
        <w:right w:val="none" w:sz="0" w:space="0" w:color="auto"/>
      </w:divBdr>
      <w:divsChild>
        <w:div w:id="1691293860">
          <w:marLeft w:val="360"/>
          <w:marRight w:val="0"/>
          <w:marTop w:val="200"/>
          <w:marBottom w:val="0"/>
          <w:divBdr>
            <w:top w:val="none" w:sz="0" w:space="0" w:color="auto"/>
            <w:left w:val="none" w:sz="0" w:space="0" w:color="auto"/>
            <w:bottom w:val="none" w:sz="0" w:space="0" w:color="auto"/>
            <w:right w:val="none" w:sz="0" w:space="0" w:color="auto"/>
          </w:divBdr>
        </w:div>
      </w:divsChild>
    </w:div>
    <w:div w:id="1355040446">
      <w:bodyDiv w:val="1"/>
      <w:marLeft w:val="0"/>
      <w:marRight w:val="0"/>
      <w:marTop w:val="0"/>
      <w:marBottom w:val="0"/>
      <w:divBdr>
        <w:top w:val="none" w:sz="0" w:space="0" w:color="auto"/>
        <w:left w:val="none" w:sz="0" w:space="0" w:color="auto"/>
        <w:bottom w:val="none" w:sz="0" w:space="0" w:color="auto"/>
        <w:right w:val="none" w:sz="0" w:space="0" w:color="auto"/>
      </w:divBdr>
    </w:div>
    <w:div w:id="1359308499">
      <w:bodyDiv w:val="1"/>
      <w:marLeft w:val="0"/>
      <w:marRight w:val="0"/>
      <w:marTop w:val="0"/>
      <w:marBottom w:val="0"/>
      <w:divBdr>
        <w:top w:val="none" w:sz="0" w:space="0" w:color="auto"/>
        <w:left w:val="none" w:sz="0" w:space="0" w:color="auto"/>
        <w:bottom w:val="none" w:sz="0" w:space="0" w:color="auto"/>
        <w:right w:val="none" w:sz="0" w:space="0" w:color="auto"/>
      </w:divBdr>
    </w:div>
    <w:div w:id="1461536830">
      <w:bodyDiv w:val="1"/>
      <w:marLeft w:val="0"/>
      <w:marRight w:val="0"/>
      <w:marTop w:val="0"/>
      <w:marBottom w:val="0"/>
      <w:divBdr>
        <w:top w:val="none" w:sz="0" w:space="0" w:color="auto"/>
        <w:left w:val="none" w:sz="0" w:space="0" w:color="auto"/>
        <w:bottom w:val="none" w:sz="0" w:space="0" w:color="auto"/>
        <w:right w:val="none" w:sz="0" w:space="0" w:color="auto"/>
      </w:divBdr>
    </w:div>
    <w:div w:id="1500270814">
      <w:bodyDiv w:val="1"/>
      <w:marLeft w:val="0"/>
      <w:marRight w:val="0"/>
      <w:marTop w:val="0"/>
      <w:marBottom w:val="0"/>
      <w:divBdr>
        <w:top w:val="none" w:sz="0" w:space="0" w:color="auto"/>
        <w:left w:val="none" w:sz="0" w:space="0" w:color="auto"/>
        <w:bottom w:val="none" w:sz="0" w:space="0" w:color="auto"/>
        <w:right w:val="none" w:sz="0" w:space="0" w:color="auto"/>
      </w:divBdr>
      <w:divsChild>
        <w:div w:id="962227256">
          <w:marLeft w:val="360"/>
          <w:marRight w:val="0"/>
          <w:marTop w:val="200"/>
          <w:marBottom w:val="0"/>
          <w:divBdr>
            <w:top w:val="none" w:sz="0" w:space="0" w:color="auto"/>
            <w:left w:val="none" w:sz="0" w:space="0" w:color="auto"/>
            <w:bottom w:val="none" w:sz="0" w:space="0" w:color="auto"/>
            <w:right w:val="none" w:sz="0" w:space="0" w:color="auto"/>
          </w:divBdr>
        </w:div>
      </w:divsChild>
    </w:div>
    <w:div w:id="1539393750">
      <w:bodyDiv w:val="1"/>
      <w:marLeft w:val="0"/>
      <w:marRight w:val="0"/>
      <w:marTop w:val="0"/>
      <w:marBottom w:val="0"/>
      <w:divBdr>
        <w:top w:val="none" w:sz="0" w:space="0" w:color="auto"/>
        <w:left w:val="none" w:sz="0" w:space="0" w:color="auto"/>
        <w:bottom w:val="none" w:sz="0" w:space="0" w:color="auto"/>
        <w:right w:val="none" w:sz="0" w:space="0" w:color="auto"/>
      </w:divBdr>
      <w:divsChild>
        <w:div w:id="2146313207">
          <w:marLeft w:val="360"/>
          <w:marRight w:val="0"/>
          <w:marTop w:val="200"/>
          <w:marBottom w:val="0"/>
          <w:divBdr>
            <w:top w:val="none" w:sz="0" w:space="0" w:color="auto"/>
            <w:left w:val="none" w:sz="0" w:space="0" w:color="auto"/>
            <w:bottom w:val="none" w:sz="0" w:space="0" w:color="auto"/>
            <w:right w:val="none" w:sz="0" w:space="0" w:color="auto"/>
          </w:divBdr>
        </w:div>
      </w:divsChild>
    </w:div>
    <w:div w:id="1553155020">
      <w:bodyDiv w:val="1"/>
      <w:marLeft w:val="0"/>
      <w:marRight w:val="0"/>
      <w:marTop w:val="0"/>
      <w:marBottom w:val="0"/>
      <w:divBdr>
        <w:top w:val="none" w:sz="0" w:space="0" w:color="auto"/>
        <w:left w:val="none" w:sz="0" w:space="0" w:color="auto"/>
        <w:bottom w:val="none" w:sz="0" w:space="0" w:color="auto"/>
        <w:right w:val="none" w:sz="0" w:space="0" w:color="auto"/>
      </w:divBdr>
    </w:div>
    <w:div w:id="1593273617">
      <w:bodyDiv w:val="1"/>
      <w:marLeft w:val="0"/>
      <w:marRight w:val="0"/>
      <w:marTop w:val="0"/>
      <w:marBottom w:val="0"/>
      <w:divBdr>
        <w:top w:val="none" w:sz="0" w:space="0" w:color="auto"/>
        <w:left w:val="none" w:sz="0" w:space="0" w:color="auto"/>
        <w:bottom w:val="none" w:sz="0" w:space="0" w:color="auto"/>
        <w:right w:val="none" w:sz="0" w:space="0" w:color="auto"/>
      </w:divBdr>
    </w:div>
    <w:div w:id="1683507811">
      <w:bodyDiv w:val="1"/>
      <w:marLeft w:val="0"/>
      <w:marRight w:val="0"/>
      <w:marTop w:val="0"/>
      <w:marBottom w:val="0"/>
      <w:divBdr>
        <w:top w:val="none" w:sz="0" w:space="0" w:color="auto"/>
        <w:left w:val="none" w:sz="0" w:space="0" w:color="auto"/>
        <w:bottom w:val="none" w:sz="0" w:space="0" w:color="auto"/>
        <w:right w:val="none" w:sz="0" w:space="0" w:color="auto"/>
      </w:divBdr>
      <w:divsChild>
        <w:div w:id="158812544">
          <w:marLeft w:val="360"/>
          <w:marRight w:val="0"/>
          <w:marTop w:val="200"/>
          <w:marBottom w:val="0"/>
          <w:divBdr>
            <w:top w:val="none" w:sz="0" w:space="0" w:color="auto"/>
            <w:left w:val="none" w:sz="0" w:space="0" w:color="auto"/>
            <w:bottom w:val="none" w:sz="0" w:space="0" w:color="auto"/>
            <w:right w:val="none" w:sz="0" w:space="0" w:color="auto"/>
          </w:divBdr>
        </w:div>
      </w:divsChild>
    </w:div>
    <w:div w:id="1696268657">
      <w:bodyDiv w:val="1"/>
      <w:marLeft w:val="0"/>
      <w:marRight w:val="0"/>
      <w:marTop w:val="0"/>
      <w:marBottom w:val="0"/>
      <w:divBdr>
        <w:top w:val="none" w:sz="0" w:space="0" w:color="auto"/>
        <w:left w:val="none" w:sz="0" w:space="0" w:color="auto"/>
        <w:bottom w:val="none" w:sz="0" w:space="0" w:color="auto"/>
        <w:right w:val="none" w:sz="0" w:space="0" w:color="auto"/>
      </w:divBdr>
    </w:div>
    <w:div w:id="1831869235">
      <w:bodyDiv w:val="1"/>
      <w:marLeft w:val="0"/>
      <w:marRight w:val="0"/>
      <w:marTop w:val="0"/>
      <w:marBottom w:val="0"/>
      <w:divBdr>
        <w:top w:val="none" w:sz="0" w:space="0" w:color="auto"/>
        <w:left w:val="none" w:sz="0" w:space="0" w:color="auto"/>
        <w:bottom w:val="none" w:sz="0" w:space="0" w:color="auto"/>
        <w:right w:val="none" w:sz="0" w:space="0" w:color="auto"/>
      </w:divBdr>
    </w:div>
    <w:div w:id="1844514836">
      <w:bodyDiv w:val="1"/>
      <w:marLeft w:val="0"/>
      <w:marRight w:val="0"/>
      <w:marTop w:val="0"/>
      <w:marBottom w:val="0"/>
      <w:divBdr>
        <w:top w:val="none" w:sz="0" w:space="0" w:color="auto"/>
        <w:left w:val="none" w:sz="0" w:space="0" w:color="auto"/>
        <w:bottom w:val="none" w:sz="0" w:space="0" w:color="auto"/>
        <w:right w:val="none" w:sz="0" w:space="0" w:color="auto"/>
      </w:divBdr>
      <w:divsChild>
        <w:div w:id="673189184">
          <w:marLeft w:val="360"/>
          <w:marRight w:val="0"/>
          <w:marTop w:val="200"/>
          <w:marBottom w:val="0"/>
          <w:divBdr>
            <w:top w:val="none" w:sz="0" w:space="0" w:color="auto"/>
            <w:left w:val="none" w:sz="0" w:space="0" w:color="auto"/>
            <w:bottom w:val="none" w:sz="0" w:space="0" w:color="auto"/>
            <w:right w:val="none" w:sz="0" w:space="0" w:color="auto"/>
          </w:divBdr>
        </w:div>
      </w:divsChild>
    </w:div>
    <w:div w:id="1844935379">
      <w:bodyDiv w:val="1"/>
      <w:marLeft w:val="0"/>
      <w:marRight w:val="0"/>
      <w:marTop w:val="0"/>
      <w:marBottom w:val="0"/>
      <w:divBdr>
        <w:top w:val="none" w:sz="0" w:space="0" w:color="auto"/>
        <w:left w:val="none" w:sz="0" w:space="0" w:color="auto"/>
        <w:bottom w:val="none" w:sz="0" w:space="0" w:color="auto"/>
        <w:right w:val="none" w:sz="0" w:space="0" w:color="auto"/>
      </w:divBdr>
    </w:div>
    <w:div w:id="1866673904">
      <w:bodyDiv w:val="1"/>
      <w:marLeft w:val="0"/>
      <w:marRight w:val="0"/>
      <w:marTop w:val="0"/>
      <w:marBottom w:val="0"/>
      <w:divBdr>
        <w:top w:val="none" w:sz="0" w:space="0" w:color="auto"/>
        <w:left w:val="none" w:sz="0" w:space="0" w:color="auto"/>
        <w:bottom w:val="none" w:sz="0" w:space="0" w:color="auto"/>
        <w:right w:val="none" w:sz="0" w:space="0" w:color="auto"/>
      </w:divBdr>
      <w:divsChild>
        <w:div w:id="1810661248">
          <w:marLeft w:val="360"/>
          <w:marRight w:val="0"/>
          <w:marTop w:val="200"/>
          <w:marBottom w:val="0"/>
          <w:divBdr>
            <w:top w:val="none" w:sz="0" w:space="0" w:color="auto"/>
            <w:left w:val="none" w:sz="0" w:space="0" w:color="auto"/>
            <w:bottom w:val="none" w:sz="0" w:space="0" w:color="auto"/>
            <w:right w:val="none" w:sz="0" w:space="0" w:color="auto"/>
          </w:divBdr>
        </w:div>
      </w:divsChild>
    </w:div>
    <w:div w:id="1880625849">
      <w:bodyDiv w:val="1"/>
      <w:marLeft w:val="0"/>
      <w:marRight w:val="0"/>
      <w:marTop w:val="0"/>
      <w:marBottom w:val="0"/>
      <w:divBdr>
        <w:top w:val="none" w:sz="0" w:space="0" w:color="auto"/>
        <w:left w:val="none" w:sz="0" w:space="0" w:color="auto"/>
        <w:bottom w:val="none" w:sz="0" w:space="0" w:color="auto"/>
        <w:right w:val="none" w:sz="0" w:space="0" w:color="auto"/>
      </w:divBdr>
      <w:divsChild>
        <w:div w:id="513039533">
          <w:marLeft w:val="360"/>
          <w:marRight w:val="0"/>
          <w:marTop w:val="200"/>
          <w:marBottom w:val="0"/>
          <w:divBdr>
            <w:top w:val="none" w:sz="0" w:space="0" w:color="auto"/>
            <w:left w:val="none" w:sz="0" w:space="0" w:color="auto"/>
            <w:bottom w:val="none" w:sz="0" w:space="0" w:color="auto"/>
            <w:right w:val="none" w:sz="0" w:space="0" w:color="auto"/>
          </w:divBdr>
        </w:div>
      </w:divsChild>
    </w:div>
    <w:div w:id="1883638424">
      <w:bodyDiv w:val="1"/>
      <w:marLeft w:val="0"/>
      <w:marRight w:val="0"/>
      <w:marTop w:val="0"/>
      <w:marBottom w:val="0"/>
      <w:divBdr>
        <w:top w:val="none" w:sz="0" w:space="0" w:color="auto"/>
        <w:left w:val="none" w:sz="0" w:space="0" w:color="auto"/>
        <w:bottom w:val="none" w:sz="0" w:space="0" w:color="auto"/>
        <w:right w:val="none" w:sz="0" w:space="0" w:color="auto"/>
      </w:divBdr>
    </w:div>
    <w:div w:id="1968970208">
      <w:bodyDiv w:val="1"/>
      <w:marLeft w:val="0"/>
      <w:marRight w:val="0"/>
      <w:marTop w:val="0"/>
      <w:marBottom w:val="0"/>
      <w:divBdr>
        <w:top w:val="none" w:sz="0" w:space="0" w:color="auto"/>
        <w:left w:val="none" w:sz="0" w:space="0" w:color="auto"/>
        <w:bottom w:val="none" w:sz="0" w:space="0" w:color="auto"/>
        <w:right w:val="none" w:sz="0" w:space="0" w:color="auto"/>
      </w:divBdr>
      <w:divsChild>
        <w:div w:id="812021087">
          <w:marLeft w:val="360"/>
          <w:marRight w:val="0"/>
          <w:marTop w:val="200"/>
          <w:marBottom w:val="0"/>
          <w:divBdr>
            <w:top w:val="none" w:sz="0" w:space="0" w:color="auto"/>
            <w:left w:val="none" w:sz="0" w:space="0" w:color="auto"/>
            <w:bottom w:val="none" w:sz="0" w:space="0" w:color="auto"/>
            <w:right w:val="none" w:sz="0" w:space="0" w:color="auto"/>
          </w:divBdr>
        </w:div>
      </w:divsChild>
    </w:div>
    <w:div w:id="2045321595">
      <w:bodyDiv w:val="1"/>
      <w:marLeft w:val="0"/>
      <w:marRight w:val="0"/>
      <w:marTop w:val="0"/>
      <w:marBottom w:val="0"/>
      <w:divBdr>
        <w:top w:val="none" w:sz="0" w:space="0" w:color="auto"/>
        <w:left w:val="none" w:sz="0" w:space="0" w:color="auto"/>
        <w:bottom w:val="none" w:sz="0" w:space="0" w:color="auto"/>
        <w:right w:val="none" w:sz="0" w:space="0" w:color="auto"/>
      </w:divBdr>
    </w:div>
    <w:div w:id="2140952706">
      <w:bodyDiv w:val="1"/>
      <w:marLeft w:val="0"/>
      <w:marRight w:val="0"/>
      <w:marTop w:val="0"/>
      <w:marBottom w:val="0"/>
      <w:divBdr>
        <w:top w:val="none" w:sz="0" w:space="0" w:color="auto"/>
        <w:left w:val="none" w:sz="0" w:space="0" w:color="auto"/>
        <w:bottom w:val="none" w:sz="0" w:space="0" w:color="auto"/>
        <w:right w:val="none" w:sz="0" w:space="0" w:color="auto"/>
      </w:divBdr>
      <w:divsChild>
        <w:div w:id="219286989">
          <w:marLeft w:val="360"/>
          <w:marRight w:val="0"/>
          <w:marTop w:val="2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footer" Target="footer1.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699D887-2D2C-5146-852B-E4A2FF4DF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2605</Words>
  <Characters>12506</Characters>
  <Application>Microsoft Macintosh Word</Application>
  <DocSecurity>0</DocSecurity>
  <Lines>962</Lines>
  <Paragraphs>186</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    Section #42:</vt:lpstr>
      <vt:lpstr>    </vt:lpstr>
      <vt:lpstr>    Networking: Now is the Best Time in Your Life &amp; in History to Network</vt:lpstr>
      <vt:lpstr>    exercise #42: </vt:lpstr>
      <vt:lpstr>    </vt:lpstr>
      <vt:lpstr>    setting up the premium subscription version of linkedin</vt:lpstr>
      <vt:lpstr>    Section #43: </vt:lpstr>
      <vt:lpstr>    </vt:lpstr>
      <vt:lpstr>    How Do We Get All of These Awesome Networking Meetings?</vt:lpstr>
      <vt:lpstr>    exercise #43: </vt:lpstr>
      <vt:lpstr>    </vt:lpstr>
      <vt:lpstr>    Contacting 1 Person for a Meeting </vt:lpstr>
      <vt:lpstr>    Section #44: </vt:lpstr>
      <vt:lpstr>    </vt:lpstr>
      <vt:lpstr>    Maintaining Networking by Staying in Touch …How Can We Follow Up?</vt:lpstr>
      <vt:lpstr>    exercise #44: </vt:lpstr>
      <vt:lpstr>    </vt:lpstr>
      <vt:lpstr>    Staying on Top of Career Moves</vt:lpstr>
      <vt:lpstr>    Section #45: </vt:lpstr>
      <vt:lpstr>    </vt:lpstr>
      <vt:lpstr>    Networking to Help You Change or Start a New Career</vt:lpstr>
      <vt:lpstr>    exercise #45.1: </vt:lpstr>
      <vt:lpstr>    </vt:lpstr>
      <vt:lpstr>    Setting Up an Informational Meeting</vt:lpstr>
      <vt:lpstr>    Section #45: </vt:lpstr>
      <vt:lpstr>    </vt:lpstr>
      <vt:lpstr>    Networking to Help You Change or Start a New Career</vt:lpstr>
      <vt:lpstr>    exercise #45.2: </vt:lpstr>
      <vt:lpstr>    </vt:lpstr>
      <vt:lpstr>    Seeking a Mentor in a Different Department at your Firm</vt:lpstr>
      <vt:lpstr>    </vt:lpstr>
      <vt:lpstr>    Section #46: </vt:lpstr>
      <vt:lpstr>    </vt:lpstr>
      <vt:lpstr>    Networking With Your Heart So You Can "Accidentally" Receive 10x &gt; than You Give</vt:lpstr>
      <vt:lpstr>    exercise #46.1: </vt:lpstr>
      <vt:lpstr>    </vt:lpstr>
      <vt:lpstr>    Using the ‘N.M.E.’ (‘network Match Equation’) Strategy</vt:lpstr>
      <vt:lpstr>    Section #46: </vt:lpstr>
      <vt:lpstr>    </vt:lpstr>
      <vt:lpstr>    Networking With Your Heart So You Can "Accidentally" Receive 10 TIMES MORE THAN </vt:lpstr>
      <vt:lpstr>    exercise #46.2: </vt:lpstr>
      <vt:lpstr>    </vt:lpstr>
      <vt:lpstr>    Setting Up A Meeting to Mentor Someone</vt:lpstr>
      <vt:lpstr>    Section #47: </vt:lpstr>
      <vt:lpstr>    </vt:lpstr>
      <vt:lpstr>    Networking Success Journal Exercise #47: Meeting with these 10yr Goal Achievers!</vt:lpstr>
      <vt:lpstr>    exercise #47: </vt:lpstr>
      <vt:lpstr>    </vt:lpstr>
      <vt:lpstr>    * Finding People that Achieved Your Work, Education and Personal 10 year Goals</vt:lpstr>
      <vt:lpstr>    </vt:lpstr>
      <vt:lpstr>    Section #48: </vt:lpstr>
      <vt:lpstr>    Networking + General Strategies if Have No Idea What to Do and/or if You're a S</vt:lpstr>
      <vt:lpstr>    Did People in Strategies 1-4 in this section Make it Later in life?</vt:lpstr>
      <vt:lpstr>    </vt:lpstr>
    </vt:vector>
  </TitlesOfParts>
  <Manager/>
  <Company/>
  <LinksUpToDate>false</LinksUpToDate>
  <CharactersWithSpaces>14925</CharactersWithSpaces>
  <SharedDoc>false</SharedDoc>
  <HyperlinkBase/>
  <HLinks>
    <vt:vector size="18" baseType="variant">
      <vt:variant>
        <vt:i4>1769595</vt:i4>
      </vt:variant>
      <vt:variant>
        <vt:i4>-1</vt:i4>
      </vt:variant>
      <vt:variant>
        <vt:i4>2049</vt:i4>
      </vt:variant>
      <vt:variant>
        <vt:i4>1</vt:i4>
      </vt:variant>
      <vt:variant>
        <vt:lpwstr>watermark</vt:lpwstr>
      </vt:variant>
      <vt:variant>
        <vt:lpwstr/>
      </vt:variant>
      <vt:variant>
        <vt:i4>1769595</vt:i4>
      </vt:variant>
      <vt:variant>
        <vt:i4>-1</vt:i4>
      </vt:variant>
      <vt:variant>
        <vt:i4>2050</vt:i4>
      </vt:variant>
      <vt:variant>
        <vt:i4>1</vt:i4>
      </vt:variant>
      <vt:variant>
        <vt:lpwstr>watermark</vt:lpwstr>
      </vt:variant>
      <vt:variant>
        <vt:lpwstr/>
      </vt:variant>
      <vt:variant>
        <vt:i4>1769595</vt:i4>
      </vt:variant>
      <vt:variant>
        <vt:i4>-1</vt:i4>
      </vt:variant>
      <vt:variant>
        <vt:i4>2051</vt:i4>
      </vt:variant>
      <vt:variant>
        <vt:i4>1</vt:i4>
      </vt:variant>
      <vt:variant>
        <vt:lpwstr>watermark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www.HarounVentures.com</dc:creator>
  <cp:keywords/>
  <dc:description/>
  <cp:lastModifiedBy>Christopher Haroun</cp:lastModifiedBy>
  <cp:revision>3</cp:revision>
  <cp:lastPrinted>2016-08-16T23:58:00Z</cp:lastPrinted>
  <dcterms:created xsi:type="dcterms:W3CDTF">2016-08-16T23:58:00Z</dcterms:created>
  <dcterms:modified xsi:type="dcterms:W3CDTF">2016-08-16T23:59:00Z</dcterms:modified>
  <cp:category/>
</cp:coreProperties>
</file>